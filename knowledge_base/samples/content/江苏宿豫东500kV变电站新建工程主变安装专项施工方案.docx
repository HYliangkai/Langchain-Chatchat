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DE97654" w14:textId="77777777" w:rsidR="009F0280" w:rsidRDefault="009F0280">
      <w:pPr>
        <w:jc w:val="center"/>
        <w:rPr>
          <w:rFonts w:eastAsia="楷体_GB2312" w:hAnsi="Arial" w:hint="eastAsia"/>
          <w:b/>
          <w:sz w:val="44"/>
        </w:rPr>
      </w:pPr>
    </w:p>
    <w:p w14:paraId="706D3759" w14:textId="77777777" w:rsidR="009F0280" w:rsidRDefault="009F0280">
      <w:pPr>
        <w:jc w:val="center"/>
        <w:rPr>
          <w:rFonts w:eastAsia="楷体_GB2312" w:hAnsi="Arial" w:hint="eastAsia"/>
          <w:b/>
          <w:sz w:val="44"/>
        </w:rPr>
      </w:pPr>
      <w:r>
        <w:rPr>
          <w:rFonts w:ascii="黑体" w:eastAsia="黑体" w:hAnsi="黑体" w:hint="eastAsia"/>
          <w:b/>
          <w:sz w:val="44"/>
        </w:rPr>
        <w:t>目</w:t>
      </w:r>
      <w:r>
        <w:rPr>
          <w:rFonts w:ascii="黑体" w:eastAsia="黑体" w:hAnsi="黑体" w:hint="eastAsia"/>
          <w:b/>
          <w:sz w:val="44"/>
        </w:rPr>
        <w:t xml:space="preserve">    </w:t>
      </w:r>
      <w:r>
        <w:rPr>
          <w:rFonts w:ascii="黑体" w:eastAsia="黑体" w:hAnsi="黑体" w:hint="eastAsia"/>
          <w:b/>
          <w:sz w:val="44"/>
        </w:rPr>
        <w:t>录</w:t>
      </w:r>
    </w:p>
    <w:p w14:paraId="28F1526F" w14:textId="77777777" w:rsidR="009F0280" w:rsidRDefault="009F0280">
      <w:pPr>
        <w:jc w:val="center"/>
        <w:rPr>
          <w:rFonts w:eastAsia="楷体_GB2312" w:hAnsi="Arial"/>
          <w:b/>
          <w:sz w:val="44"/>
        </w:rPr>
      </w:pPr>
    </w:p>
    <w:bookmarkStart w:id="0" w:name="_Toc35853445"/>
    <w:bookmarkStart w:id="1" w:name="_Toc79202895"/>
    <w:bookmarkStart w:id="2" w:name="_Toc79219450"/>
    <w:bookmarkStart w:id="3" w:name="_Toc80114359"/>
    <w:bookmarkStart w:id="4" w:name="_Toc80453302"/>
    <w:bookmarkStart w:id="5" w:name="_Toc131492056"/>
    <w:p w14:paraId="4CF444F7" w14:textId="77777777" w:rsidR="009F0280" w:rsidRDefault="009F0280">
      <w:pPr>
        <w:pStyle w:val="TOC1"/>
        <w:tabs>
          <w:tab w:val="right" w:leader="dot" w:pos="9344"/>
        </w:tabs>
        <w:rPr>
          <w:rFonts w:ascii="宋体" w:hAnsi="宋体"/>
          <w:kern w:val="2"/>
          <w:sz w:val="24"/>
          <w:lang w:val="en-US" w:eastAsia="zh-CN"/>
        </w:rPr>
      </w:pPr>
      <w:r>
        <w:rPr>
          <w:rFonts w:ascii="宋体" w:hAnsi="宋体"/>
          <w:sz w:val="24"/>
          <w:lang w:val="en-US" w:eastAsia="zh-CN"/>
        </w:rPr>
        <w:fldChar w:fldCharType="begin"/>
      </w:r>
      <w:r>
        <w:rPr>
          <w:rFonts w:ascii="宋体" w:hAnsi="宋体"/>
          <w:sz w:val="24"/>
          <w:lang w:val="en-US" w:eastAsia="zh-CN"/>
        </w:rPr>
        <w:instrText xml:space="preserve"> TOC \o "1-1" \h \z \u </w:instrText>
      </w:r>
      <w:r>
        <w:rPr>
          <w:rFonts w:ascii="宋体" w:hAnsi="宋体"/>
          <w:sz w:val="24"/>
          <w:lang w:val="en-US" w:eastAsia="zh-CN"/>
        </w:rPr>
        <w:fldChar w:fldCharType="separate"/>
      </w:r>
      <w:hyperlink w:anchor="_Toc383719470" w:history="1">
        <w:r>
          <w:rPr>
            <w:rStyle w:val="a6"/>
            <w:rFonts w:ascii="宋体" w:hAnsi="宋体"/>
            <w:sz w:val="24"/>
            <w:lang w:val="en-US" w:eastAsia="zh-CN"/>
          </w:rPr>
          <w:t>1</w:t>
        </w:r>
        <w:r>
          <w:rPr>
            <w:rStyle w:val="a6"/>
            <w:rFonts w:ascii="宋体" w:hAnsi="宋体" w:hint="eastAsia"/>
            <w:sz w:val="24"/>
            <w:lang w:val="en-US" w:eastAsia="zh-CN"/>
          </w:rPr>
          <w:t>、编制依据</w:t>
        </w:r>
        <w:r>
          <w:rPr>
            <w:rFonts w:ascii="宋体" w:hAnsi="宋体"/>
            <w:sz w:val="24"/>
            <w:lang w:val="en-US" w:eastAsia="zh-CN"/>
          </w:rPr>
          <w:tab/>
        </w:r>
        <w:r>
          <w:rPr>
            <w:rFonts w:ascii="宋体" w:hAnsi="宋体"/>
            <w:sz w:val="24"/>
            <w:lang w:val="en-US" w:eastAsia="zh-CN"/>
          </w:rPr>
          <w:fldChar w:fldCharType="begin"/>
        </w:r>
        <w:r>
          <w:rPr>
            <w:rFonts w:ascii="宋体" w:hAnsi="宋体"/>
            <w:sz w:val="24"/>
            <w:lang w:val="en-US" w:eastAsia="zh-CN"/>
          </w:rPr>
          <w:instrText xml:space="preserve"> PAGEREF _Toc383719470 \h </w:instrText>
        </w:r>
        <w:r>
          <w:rPr>
            <w:rFonts w:ascii="宋体" w:hAnsi="宋体"/>
            <w:sz w:val="24"/>
            <w:lang w:val="en-US" w:eastAsia="zh-CN"/>
          </w:rPr>
          <w:fldChar w:fldCharType="separate"/>
        </w:r>
        <w:r>
          <w:rPr>
            <w:rFonts w:ascii="宋体" w:hAnsi="宋体"/>
            <w:sz w:val="24"/>
            <w:lang w:val="en-US" w:eastAsia="zh-CN"/>
          </w:rPr>
          <w:t>1</w:t>
        </w:r>
        <w:r>
          <w:rPr>
            <w:rFonts w:ascii="宋体" w:hAnsi="宋体"/>
            <w:sz w:val="24"/>
            <w:lang w:val="en-US" w:eastAsia="zh-CN"/>
          </w:rPr>
          <w:fldChar w:fldCharType="end"/>
        </w:r>
      </w:hyperlink>
    </w:p>
    <w:p w14:paraId="52068D00" w14:textId="77777777" w:rsidR="009F0280" w:rsidRDefault="009F0280">
      <w:pPr>
        <w:pStyle w:val="TOC1"/>
        <w:tabs>
          <w:tab w:val="right" w:leader="dot" w:pos="9344"/>
        </w:tabs>
        <w:rPr>
          <w:rFonts w:ascii="宋体" w:hAnsi="宋体"/>
          <w:kern w:val="2"/>
          <w:sz w:val="24"/>
          <w:lang w:val="en-US" w:eastAsia="zh-CN"/>
        </w:rPr>
      </w:pPr>
      <w:hyperlink w:anchor="_Toc383719471" w:history="1">
        <w:r>
          <w:rPr>
            <w:rStyle w:val="a6"/>
            <w:rFonts w:ascii="宋体" w:hAnsi="宋体"/>
            <w:sz w:val="24"/>
            <w:lang w:val="en-US" w:eastAsia="zh-CN"/>
          </w:rPr>
          <w:t>2</w:t>
        </w:r>
        <w:r>
          <w:rPr>
            <w:rStyle w:val="a6"/>
            <w:rFonts w:ascii="宋体" w:hAnsi="宋体" w:hint="eastAsia"/>
            <w:sz w:val="24"/>
            <w:lang w:val="en-US" w:eastAsia="zh-CN"/>
          </w:rPr>
          <w:t>、工程概况</w:t>
        </w:r>
        <w:r>
          <w:rPr>
            <w:rFonts w:ascii="宋体" w:hAnsi="宋体"/>
            <w:sz w:val="24"/>
            <w:lang w:val="en-US" w:eastAsia="zh-CN"/>
          </w:rPr>
          <w:tab/>
        </w:r>
        <w:r>
          <w:rPr>
            <w:rFonts w:ascii="宋体" w:hAnsi="宋体"/>
            <w:sz w:val="24"/>
            <w:lang w:val="en-US" w:eastAsia="zh-CN"/>
          </w:rPr>
          <w:fldChar w:fldCharType="begin"/>
        </w:r>
        <w:r>
          <w:rPr>
            <w:rFonts w:ascii="宋体" w:hAnsi="宋体"/>
            <w:sz w:val="24"/>
            <w:lang w:val="en-US" w:eastAsia="zh-CN"/>
          </w:rPr>
          <w:instrText xml:space="preserve"> PAGEREF _Toc383719471 \h </w:instrText>
        </w:r>
        <w:r>
          <w:rPr>
            <w:rFonts w:ascii="宋体" w:hAnsi="宋体"/>
            <w:sz w:val="24"/>
            <w:lang w:val="en-US" w:eastAsia="zh-CN"/>
          </w:rPr>
          <w:fldChar w:fldCharType="separate"/>
        </w:r>
        <w:r>
          <w:rPr>
            <w:rFonts w:ascii="宋体" w:hAnsi="宋体"/>
            <w:sz w:val="24"/>
            <w:lang w:val="en-US" w:eastAsia="zh-CN"/>
          </w:rPr>
          <w:t>1</w:t>
        </w:r>
        <w:r>
          <w:rPr>
            <w:rFonts w:ascii="宋体" w:hAnsi="宋体"/>
            <w:sz w:val="24"/>
            <w:lang w:val="en-US" w:eastAsia="zh-CN"/>
          </w:rPr>
          <w:fldChar w:fldCharType="end"/>
        </w:r>
      </w:hyperlink>
    </w:p>
    <w:p w14:paraId="605C0799" w14:textId="77777777" w:rsidR="009F0280" w:rsidRDefault="009F0280">
      <w:pPr>
        <w:pStyle w:val="TOC1"/>
        <w:tabs>
          <w:tab w:val="right" w:leader="dot" w:pos="9344"/>
        </w:tabs>
        <w:rPr>
          <w:rFonts w:ascii="宋体" w:hAnsi="宋体"/>
          <w:kern w:val="2"/>
          <w:sz w:val="24"/>
          <w:lang w:val="en-US" w:eastAsia="zh-CN"/>
        </w:rPr>
      </w:pPr>
      <w:hyperlink w:anchor="_Toc383719472" w:history="1">
        <w:r>
          <w:rPr>
            <w:rStyle w:val="a6"/>
            <w:rFonts w:ascii="宋体" w:hAnsi="宋体"/>
            <w:sz w:val="24"/>
            <w:lang w:val="en-US" w:eastAsia="zh-CN"/>
          </w:rPr>
          <w:t>3</w:t>
        </w:r>
        <w:r>
          <w:rPr>
            <w:rStyle w:val="a6"/>
            <w:rFonts w:ascii="宋体" w:hAnsi="宋体" w:hint="eastAsia"/>
            <w:sz w:val="24"/>
            <w:lang w:val="en-US" w:eastAsia="zh-CN"/>
          </w:rPr>
          <w:t>、施工流程</w:t>
        </w:r>
        <w:r>
          <w:rPr>
            <w:rFonts w:ascii="宋体" w:hAnsi="宋体"/>
            <w:sz w:val="24"/>
            <w:lang w:val="en-US" w:eastAsia="zh-CN"/>
          </w:rPr>
          <w:tab/>
        </w:r>
        <w:r>
          <w:rPr>
            <w:rFonts w:ascii="宋体" w:hAnsi="宋体"/>
            <w:sz w:val="24"/>
            <w:lang w:val="en-US" w:eastAsia="zh-CN"/>
          </w:rPr>
          <w:fldChar w:fldCharType="begin"/>
        </w:r>
        <w:r>
          <w:rPr>
            <w:rFonts w:ascii="宋体" w:hAnsi="宋体"/>
            <w:sz w:val="24"/>
            <w:lang w:val="en-US" w:eastAsia="zh-CN"/>
          </w:rPr>
          <w:instrText xml:space="preserve"> PAGEREF _Toc383719472 \h </w:instrText>
        </w:r>
        <w:r>
          <w:rPr>
            <w:rFonts w:ascii="宋体" w:hAnsi="宋体"/>
            <w:sz w:val="24"/>
            <w:lang w:val="en-US" w:eastAsia="zh-CN"/>
          </w:rPr>
          <w:fldChar w:fldCharType="separate"/>
        </w:r>
        <w:r>
          <w:rPr>
            <w:rFonts w:ascii="宋体" w:hAnsi="宋体"/>
            <w:sz w:val="24"/>
            <w:lang w:val="en-US" w:eastAsia="zh-CN"/>
          </w:rPr>
          <w:t>2</w:t>
        </w:r>
        <w:r>
          <w:rPr>
            <w:rFonts w:ascii="宋体" w:hAnsi="宋体"/>
            <w:sz w:val="24"/>
            <w:lang w:val="en-US" w:eastAsia="zh-CN"/>
          </w:rPr>
          <w:fldChar w:fldCharType="end"/>
        </w:r>
      </w:hyperlink>
    </w:p>
    <w:p w14:paraId="459C672D" w14:textId="77777777" w:rsidR="009F0280" w:rsidRDefault="009F0280">
      <w:pPr>
        <w:pStyle w:val="TOC1"/>
        <w:tabs>
          <w:tab w:val="right" w:leader="dot" w:pos="9344"/>
        </w:tabs>
        <w:rPr>
          <w:rFonts w:ascii="宋体" w:hAnsi="宋体"/>
          <w:kern w:val="2"/>
          <w:sz w:val="24"/>
          <w:lang w:val="en-US" w:eastAsia="zh-CN"/>
        </w:rPr>
      </w:pPr>
      <w:hyperlink w:anchor="_Toc383719473" w:history="1">
        <w:r>
          <w:rPr>
            <w:rStyle w:val="a6"/>
            <w:rFonts w:ascii="宋体" w:hAnsi="宋体"/>
            <w:sz w:val="24"/>
            <w:lang w:val="en-US" w:eastAsia="zh-CN"/>
          </w:rPr>
          <w:t>4</w:t>
        </w:r>
        <w:r>
          <w:rPr>
            <w:rStyle w:val="a6"/>
            <w:rFonts w:ascii="宋体" w:hAnsi="宋体" w:hint="eastAsia"/>
            <w:sz w:val="24"/>
            <w:lang w:val="en-US" w:eastAsia="zh-CN"/>
          </w:rPr>
          <w:t>、施工准备</w:t>
        </w:r>
        <w:r>
          <w:rPr>
            <w:rFonts w:ascii="宋体" w:hAnsi="宋体"/>
            <w:sz w:val="24"/>
            <w:lang w:val="en-US" w:eastAsia="zh-CN"/>
          </w:rPr>
          <w:tab/>
        </w:r>
        <w:r>
          <w:rPr>
            <w:rFonts w:ascii="宋体" w:hAnsi="宋体"/>
            <w:sz w:val="24"/>
            <w:lang w:val="en-US" w:eastAsia="zh-CN"/>
          </w:rPr>
          <w:fldChar w:fldCharType="begin"/>
        </w:r>
        <w:r>
          <w:rPr>
            <w:rFonts w:ascii="宋体" w:hAnsi="宋体"/>
            <w:sz w:val="24"/>
            <w:lang w:val="en-US" w:eastAsia="zh-CN"/>
          </w:rPr>
          <w:instrText xml:space="preserve"> PAGEREF _Toc383719473 \h </w:instrText>
        </w:r>
        <w:r>
          <w:rPr>
            <w:rFonts w:ascii="宋体" w:hAnsi="宋体"/>
            <w:sz w:val="24"/>
            <w:lang w:val="en-US" w:eastAsia="zh-CN"/>
          </w:rPr>
          <w:fldChar w:fldCharType="separate"/>
        </w:r>
        <w:r>
          <w:rPr>
            <w:rFonts w:ascii="宋体" w:hAnsi="宋体"/>
            <w:sz w:val="24"/>
            <w:lang w:val="en-US" w:eastAsia="zh-CN"/>
          </w:rPr>
          <w:t>3</w:t>
        </w:r>
        <w:r>
          <w:rPr>
            <w:rFonts w:ascii="宋体" w:hAnsi="宋体"/>
            <w:sz w:val="24"/>
            <w:lang w:val="en-US" w:eastAsia="zh-CN"/>
          </w:rPr>
          <w:fldChar w:fldCharType="end"/>
        </w:r>
      </w:hyperlink>
    </w:p>
    <w:p w14:paraId="1C2F0716" w14:textId="77777777" w:rsidR="009F0280" w:rsidRDefault="009F0280">
      <w:pPr>
        <w:pStyle w:val="TOC1"/>
        <w:tabs>
          <w:tab w:val="right" w:leader="dot" w:pos="9344"/>
        </w:tabs>
        <w:rPr>
          <w:rFonts w:ascii="宋体" w:hAnsi="宋体"/>
          <w:kern w:val="2"/>
          <w:sz w:val="24"/>
          <w:lang w:val="en-US" w:eastAsia="zh-CN"/>
        </w:rPr>
      </w:pPr>
      <w:hyperlink w:anchor="_Toc383719474" w:history="1">
        <w:r>
          <w:rPr>
            <w:rStyle w:val="a6"/>
            <w:rFonts w:ascii="宋体" w:hAnsi="宋体"/>
            <w:sz w:val="24"/>
            <w:lang w:val="en-US" w:eastAsia="zh-CN"/>
          </w:rPr>
          <w:t>5</w:t>
        </w:r>
        <w:r>
          <w:rPr>
            <w:rStyle w:val="a6"/>
            <w:rFonts w:ascii="宋体" w:hAnsi="宋体" w:hint="eastAsia"/>
            <w:sz w:val="24"/>
            <w:lang w:val="en-US" w:eastAsia="zh-CN"/>
          </w:rPr>
          <w:t>、施工方案</w:t>
        </w:r>
        <w:r>
          <w:rPr>
            <w:rFonts w:ascii="宋体" w:hAnsi="宋体"/>
            <w:sz w:val="24"/>
            <w:lang w:val="en-US" w:eastAsia="zh-CN"/>
          </w:rPr>
          <w:tab/>
        </w:r>
        <w:r>
          <w:rPr>
            <w:rFonts w:ascii="宋体" w:hAnsi="宋体"/>
            <w:sz w:val="24"/>
            <w:lang w:val="en-US" w:eastAsia="zh-CN"/>
          </w:rPr>
          <w:fldChar w:fldCharType="begin"/>
        </w:r>
        <w:r>
          <w:rPr>
            <w:rFonts w:ascii="宋体" w:hAnsi="宋体"/>
            <w:sz w:val="24"/>
            <w:lang w:val="en-US" w:eastAsia="zh-CN"/>
          </w:rPr>
          <w:instrText xml:space="preserve"> PAGEREF _Toc383719474 \h </w:instrText>
        </w:r>
        <w:r>
          <w:rPr>
            <w:rFonts w:ascii="宋体" w:hAnsi="宋体"/>
            <w:sz w:val="24"/>
            <w:lang w:val="en-US" w:eastAsia="zh-CN"/>
          </w:rPr>
          <w:fldChar w:fldCharType="separate"/>
        </w:r>
        <w:r>
          <w:rPr>
            <w:rFonts w:ascii="宋体" w:hAnsi="宋体"/>
            <w:sz w:val="24"/>
            <w:lang w:val="en-US" w:eastAsia="zh-CN"/>
          </w:rPr>
          <w:t>3</w:t>
        </w:r>
        <w:r>
          <w:rPr>
            <w:rFonts w:ascii="宋体" w:hAnsi="宋体"/>
            <w:sz w:val="24"/>
            <w:lang w:val="en-US" w:eastAsia="zh-CN"/>
          </w:rPr>
          <w:fldChar w:fldCharType="end"/>
        </w:r>
      </w:hyperlink>
    </w:p>
    <w:p w14:paraId="532F9362" w14:textId="77777777" w:rsidR="009F0280" w:rsidRDefault="009F0280">
      <w:pPr>
        <w:pStyle w:val="TOC1"/>
        <w:tabs>
          <w:tab w:val="right" w:leader="dot" w:pos="9344"/>
        </w:tabs>
        <w:rPr>
          <w:rFonts w:ascii="宋体" w:hAnsi="宋体"/>
          <w:kern w:val="2"/>
          <w:sz w:val="24"/>
          <w:lang w:val="en-US" w:eastAsia="zh-CN"/>
        </w:rPr>
      </w:pPr>
      <w:hyperlink w:anchor="_Toc383719475" w:history="1">
        <w:r>
          <w:rPr>
            <w:rStyle w:val="a6"/>
            <w:rFonts w:ascii="宋体" w:hAnsi="宋体"/>
            <w:sz w:val="24"/>
            <w:lang w:val="en-US" w:eastAsia="zh-CN"/>
          </w:rPr>
          <w:t>6</w:t>
        </w:r>
        <w:r>
          <w:rPr>
            <w:rStyle w:val="a6"/>
            <w:rFonts w:ascii="宋体" w:hAnsi="宋体" w:hint="eastAsia"/>
            <w:sz w:val="24"/>
            <w:lang w:val="en-US" w:eastAsia="zh-CN"/>
          </w:rPr>
          <w:t>、质量要点</w:t>
        </w:r>
        <w:r>
          <w:rPr>
            <w:rFonts w:ascii="宋体" w:hAnsi="宋体"/>
            <w:sz w:val="24"/>
            <w:lang w:val="en-US" w:eastAsia="zh-CN"/>
          </w:rPr>
          <w:tab/>
        </w:r>
        <w:r>
          <w:rPr>
            <w:rFonts w:ascii="宋体" w:hAnsi="宋体"/>
            <w:sz w:val="24"/>
            <w:lang w:val="en-US" w:eastAsia="zh-CN"/>
          </w:rPr>
          <w:fldChar w:fldCharType="begin"/>
        </w:r>
        <w:r>
          <w:rPr>
            <w:rFonts w:ascii="宋体" w:hAnsi="宋体"/>
            <w:sz w:val="24"/>
            <w:lang w:val="en-US" w:eastAsia="zh-CN"/>
          </w:rPr>
          <w:instrText xml:space="preserve"> PAGEREF _Toc383719475 \h </w:instrText>
        </w:r>
        <w:r>
          <w:rPr>
            <w:rFonts w:ascii="宋体" w:hAnsi="宋体"/>
            <w:sz w:val="24"/>
            <w:lang w:val="en-US" w:eastAsia="zh-CN"/>
          </w:rPr>
          <w:fldChar w:fldCharType="separate"/>
        </w:r>
        <w:r>
          <w:rPr>
            <w:rFonts w:ascii="宋体" w:hAnsi="宋体"/>
            <w:sz w:val="24"/>
            <w:lang w:val="en-US" w:eastAsia="zh-CN"/>
          </w:rPr>
          <w:t>3</w:t>
        </w:r>
        <w:r>
          <w:rPr>
            <w:rFonts w:ascii="宋体" w:hAnsi="宋体"/>
            <w:sz w:val="24"/>
            <w:lang w:val="en-US" w:eastAsia="zh-CN"/>
          </w:rPr>
          <w:fldChar w:fldCharType="end"/>
        </w:r>
      </w:hyperlink>
    </w:p>
    <w:p w14:paraId="6335FFE0" w14:textId="77777777" w:rsidR="009F0280" w:rsidRDefault="009F0280">
      <w:pPr>
        <w:pStyle w:val="TOC1"/>
        <w:tabs>
          <w:tab w:val="right" w:leader="dot" w:pos="9344"/>
        </w:tabs>
        <w:rPr>
          <w:rFonts w:ascii="宋体" w:hAnsi="宋体"/>
          <w:kern w:val="2"/>
          <w:sz w:val="24"/>
          <w:lang w:val="en-US" w:eastAsia="zh-CN"/>
        </w:rPr>
      </w:pPr>
      <w:hyperlink w:anchor="_Toc383719476" w:history="1">
        <w:r>
          <w:rPr>
            <w:rStyle w:val="a6"/>
            <w:rFonts w:ascii="宋体" w:hAnsi="宋体"/>
            <w:sz w:val="24"/>
            <w:lang w:val="en-US" w:eastAsia="zh-CN"/>
          </w:rPr>
          <w:t>7</w:t>
        </w:r>
        <w:r>
          <w:rPr>
            <w:rStyle w:val="a6"/>
            <w:rFonts w:ascii="宋体" w:hAnsi="宋体" w:hint="eastAsia"/>
            <w:sz w:val="24"/>
            <w:lang w:val="en-US" w:eastAsia="zh-CN"/>
          </w:rPr>
          <w:t>、安全及环保要求</w:t>
        </w:r>
        <w:r>
          <w:rPr>
            <w:rFonts w:ascii="宋体" w:hAnsi="宋体"/>
            <w:sz w:val="24"/>
            <w:lang w:val="en-US" w:eastAsia="zh-CN"/>
          </w:rPr>
          <w:tab/>
        </w:r>
        <w:r>
          <w:rPr>
            <w:rFonts w:ascii="宋体" w:hAnsi="宋体"/>
            <w:sz w:val="24"/>
            <w:lang w:val="en-US" w:eastAsia="zh-CN"/>
          </w:rPr>
          <w:fldChar w:fldCharType="begin"/>
        </w:r>
        <w:r>
          <w:rPr>
            <w:rFonts w:ascii="宋体" w:hAnsi="宋体"/>
            <w:sz w:val="24"/>
            <w:lang w:val="en-US" w:eastAsia="zh-CN"/>
          </w:rPr>
          <w:instrText xml:space="preserve"> PAGEREF _Toc383719476 \h </w:instrText>
        </w:r>
        <w:r>
          <w:rPr>
            <w:rFonts w:ascii="宋体" w:hAnsi="宋体"/>
            <w:sz w:val="24"/>
            <w:lang w:val="en-US" w:eastAsia="zh-CN"/>
          </w:rPr>
          <w:fldChar w:fldCharType="separate"/>
        </w:r>
        <w:r>
          <w:rPr>
            <w:rFonts w:ascii="宋体" w:hAnsi="宋体"/>
            <w:sz w:val="24"/>
            <w:lang w:val="en-US" w:eastAsia="zh-CN"/>
          </w:rPr>
          <w:t>17</w:t>
        </w:r>
        <w:r>
          <w:rPr>
            <w:rFonts w:ascii="宋体" w:hAnsi="宋体"/>
            <w:sz w:val="24"/>
            <w:lang w:val="en-US" w:eastAsia="zh-CN"/>
          </w:rPr>
          <w:fldChar w:fldCharType="end"/>
        </w:r>
      </w:hyperlink>
    </w:p>
    <w:p w14:paraId="29A61615" w14:textId="77777777" w:rsidR="009F0280" w:rsidRDefault="009F0280">
      <w:pPr>
        <w:pStyle w:val="TOC1"/>
        <w:tabs>
          <w:tab w:val="right" w:leader="dot" w:pos="9344"/>
        </w:tabs>
        <w:rPr>
          <w:rFonts w:ascii="宋体" w:hAnsi="宋体"/>
          <w:kern w:val="2"/>
          <w:sz w:val="24"/>
          <w:lang w:val="en-US" w:eastAsia="zh-CN"/>
        </w:rPr>
      </w:pPr>
      <w:hyperlink w:anchor="_Toc383719477" w:history="1">
        <w:r>
          <w:rPr>
            <w:rStyle w:val="a6"/>
            <w:rFonts w:ascii="宋体" w:hAnsi="宋体"/>
            <w:sz w:val="24"/>
            <w:lang w:val="en-US" w:eastAsia="zh-CN"/>
          </w:rPr>
          <w:t>8</w:t>
        </w:r>
        <w:r>
          <w:rPr>
            <w:rStyle w:val="a6"/>
            <w:rFonts w:ascii="宋体" w:hAnsi="宋体" w:hint="eastAsia"/>
            <w:sz w:val="24"/>
            <w:lang w:val="en-US" w:eastAsia="zh-CN"/>
          </w:rPr>
          <w:t>、质量通病防治</w:t>
        </w:r>
        <w:r>
          <w:rPr>
            <w:rFonts w:ascii="宋体" w:hAnsi="宋体"/>
            <w:sz w:val="24"/>
            <w:lang w:val="en-US" w:eastAsia="zh-CN"/>
          </w:rPr>
          <w:tab/>
        </w:r>
        <w:r>
          <w:rPr>
            <w:rFonts w:ascii="宋体" w:hAnsi="宋体"/>
            <w:sz w:val="24"/>
            <w:lang w:val="en-US" w:eastAsia="zh-CN"/>
          </w:rPr>
          <w:fldChar w:fldCharType="begin"/>
        </w:r>
        <w:r>
          <w:rPr>
            <w:rFonts w:ascii="宋体" w:hAnsi="宋体"/>
            <w:sz w:val="24"/>
            <w:lang w:val="en-US" w:eastAsia="zh-CN"/>
          </w:rPr>
          <w:instrText xml:space="preserve"> PAGEREF _Toc383719477 \h </w:instrText>
        </w:r>
        <w:r>
          <w:rPr>
            <w:rFonts w:ascii="宋体" w:hAnsi="宋体"/>
            <w:sz w:val="24"/>
            <w:lang w:val="en-US" w:eastAsia="zh-CN"/>
          </w:rPr>
          <w:fldChar w:fldCharType="separate"/>
        </w:r>
        <w:r>
          <w:rPr>
            <w:rFonts w:ascii="宋体" w:hAnsi="宋体"/>
            <w:sz w:val="24"/>
            <w:lang w:val="en-US" w:eastAsia="zh-CN"/>
          </w:rPr>
          <w:t>19</w:t>
        </w:r>
        <w:r>
          <w:rPr>
            <w:rFonts w:ascii="宋体" w:hAnsi="宋体"/>
            <w:sz w:val="24"/>
            <w:lang w:val="en-US" w:eastAsia="zh-CN"/>
          </w:rPr>
          <w:fldChar w:fldCharType="end"/>
        </w:r>
      </w:hyperlink>
    </w:p>
    <w:p w14:paraId="63A9F812" w14:textId="77777777" w:rsidR="009F0280" w:rsidRDefault="009F0280">
      <w:pPr>
        <w:pStyle w:val="TOC1"/>
        <w:tabs>
          <w:tab w:val="right" w:leader="dot" w:pos="9344"/>
        </w:tabs>
        <w:rPr>
          <w:rFonts w:ascii="宋体" w:hAnsi="宋体"/>
          <w:kern w:val="2"/>
          <w:sz w:val="24"/>
          <w:lang w:val="en-US" w:eastAsia="zh-CN"/>
        </w:rPr>
      </w:pPr>
      <w:hyperlink w:anchor="_Toc383719478" w:history="1">
        <w:r>
          <w:rPr>
            <w:rStyle w:val="a6"/>
            <w:rFonts w:ascii="宋体" w:hAnsi="宋体"/>
            <w:sz w:val="24"/>
            <w:lang w:val="en-US" w:eastAsia="zh-CN"/>
          </w:rPr>
          <w:t>9</w:t>
        </w:r>
        <w:r>
          <w:rPr>
            <w:rStyle w:val="a6"/>
            <w:rFonts w:ascii="宋体" w:hAnsi="宋体" w:hint="eastAsia"/>
            <w:sz w:val="24"/>
            <w:lang w:val="en-US" w:eastAsia="zh-CN"/>
          </w:rPr>
          <w:t>、强制性条文执行</w:t>
        </w:r>
        <w:r>
          <w:rPr>
            <w:rFonts w:ascii="宋体" w:hAnsi="宋体"/>
            <w:sz w:val="24"/>
            <w:lang w:val="en-US" w:eastAsia="zh-CN"/>
          </w:rPr>
          <w:tab/>
        </w:r>
        <w:r>
          <w:rPr>
            <w:rFonts w:ascii="宋体" w:hAnsi="宋体"/>
            <w:sz w:val="24"/>
            <w:lang w:val="en-US" w:eastAsia="zh-CN"/>
          </w:rPr>
          <w:fldChar w:fldCharType="begin"/>
        </w:r>
        <w:r>
          <w:rPr>
            <w:rFonts w:ascii="宋体" w:hAnsi="宋体"/>
            <w:sz w:val="24"/>
            <w:lang w:val="en-US" w:eastAsia="zh-CN"/>
          </w:rPr>
          <w:instrText xml:space="preserve"> PAGEREF _Toc383719478 \h </w:instrText>
        </w:r>
        <w:r>
          <w:rPr>
            <w:rFonts w:ascii="宋体" w:hAnsi="宋体"/>
            <w:sz w:val="24"/>
            <w:lang w:val="en-US" w:eastAsia="zh-CN"/>
          </w:rPr>
          <w:fldChar w:fldCharType="separate"/>
        </w:r>
        <w:r>
          <w:rPr>
            <w:rFonts w:ascii="宋体" w:hAnsi="宋体"/>
            <w:sz w:val="24"/>
            <w:lang w:val="en-US" w:eastAsia="zh-CN"/>
          </w:rPr>
          <w:t>19</w:t>
        </w:r>
        <w:r>
          <w:rPr>
            <w:rFonts w:ascii="宋体" w:hAnsi="宋体"/>
            <w:sz w:val="24"/>
            <w:lang w:val="en-US" w:eastAsia="zh-CN"/>
          </w:rPr>
          <w:fldChar w:fldCharType="end"/>
        </w:r>
      </w:hyperlink>
    </w:p>
    <w:p w14:paraId="0A9EBF95" w14:textId="77777777" w:rsidR="009F0280" w:rsidRDefault="009F0280">
      <w:pPr>
        <w:pStyle w:val="TOC1"/>
        <w:tabs>
          <w:tab w:val="right" w:leader="dot" w:pos="9344"/>
        </w:tabs>
        <w:rPr>
          <w:rFonts w:ascii="宋体" w:hAnsi="宋体"/>
          <w:kern w:val="2"/>
          <w:sz w:val="24"/>
          <w:lang w:val="en-US" w:eastAsia="zh-CN"/>
        </w:rPr>
      </w:pPr>
      <w:hyperlink w:anchor="_Toc383719479" w:history="1">
        <w:r>
          <w:rPr>
            <w:rStyle w:val="a6"/>
            <w:rFonts w:ascii="宋体" w:hAnsi="宋体"/>
            <w:sz w:val="24"/>
            <w:lang w:val="en-US" w:eastAsia="zh-CN"/>
          </w:rPr>
          <w:t>10</w:t>
        </w:r>
        <w:r>
          <w:rPr>
            <w:rStyle w:val="a6"/>
            <w:rFonts w:ascii="宋体" w:hAnsi="宋体" w:hint="eastAsia"/>
            <w:sz w:val="24"/>
            <w:lang w:val="en-US" w:eastAsia="zh-CN"/>
          </w:rPr>
          <w:t>、标准工艺应用</w:t>
        </w:r>
        <w:r>
          <w:rPr>
            <w:rFonts w:ascii="宋体" w:hAnsi="宋体"/>
            <w:sz w:val="24"/>
            <w:lang w:val="en-US" w:eastAsia="zh-CN"/>
          </w:rPr>
          <w:tab/>
        </w:r>
        <w:r>
          <w:rPr>
            <w:rFonts w:ascii="宋体" w:hAnsi="宋体"/>
            <w:sz w:val="24"/>
            <w:lang w:val="en-US" w:eastAsia="zh-CN"/>
          </w:rPr>
          <w:fldChar w:fldCharType="begin"/>
        </w:r>
        <w:r>
          <w:rPr>
            <w:rFonts w:ascii="宋体" w:hAnsi="宋体"/>
            <w:sz w:val="24"/>
            <w:lang w:val="en-US" w:eastAsia="zh-CN"/>
          </w:rPr>
          <w:instrText xml:space="preserve"> PAGEREF _Toc383719479 \h </w:instrText>
        </w:r>
        <w:r>
          <w:rPr>
            <w:rFonts w:ascii="宋体" w:hAnsi="宋体"/>
            <w:sz w:val="24"/>
            <w:lang w:val="en-US" w:eastAsia="zh-CN"/>
          </w:rPr>
          <w:fldChar w:fldCharType="separate"/>
        </w:r>
        <w:r>
          <w:rPr>
            <w:rFonts w:ascii="宋体" w:hAnsi="宋体"/>
            <w:sz w:val="24"/>
            <w:lang w:val="en-US" w:eastAsia="zh-CN"/>
          </w:rPr>
          <w:t>20</w:t>
        </w:r>
        <w:r>
          <w:rPr>
            <w:rFonts w:ascii="宋体" w:hAnsi="宋体"/>
            <w:sz w:val="24"/>
            <w:lang w:val="en-US" w:eastAsia="zh-CN"/>
          </w:rPr>
          <w:fldChar w:fldCharType="end"/>
        </w:r>
      </w:hyperlink>
    </w:p>
    <w:p w14:paraId="07285FF8" w14:textId="77777777" w:rsidR="009F0280" w:rsidRDefault="009F0280">
      <w:pPr>
        <w:pStyle w:val="TOC1"/>
        <w:tabs>
          <w:tab w:val="right" w:leader="dot" w:pos="9344"/>
        </w:tabs>
        <w:rPr>
          <w:rFonts w:ascii="宋体" w:hAnsi="宋体"/>
          <w:kern w:val="2"/>
          <w:sz w:val="24"/>
          <w:lang w:val="en-US" w:eastAsia="zh-CN"/>
        </w:rPr>
      </w:pPr>
      <w:hyperlink w:anchor="_Toc383719517" w:history="1">
        <w:r>
          <w:rPr>
            <w:rStyle w:val="a6"/>
            <w:rFonts w:ascii="宋体" w:hAnsi="宋体"/>
            <w:sz w:val="24"/>
            <w:lang w:val="en-US" w:eastAsia="zh-CN"/>
          </w:rPr>
          <w:t>11</w:t>
        </w:r>
        <w:r>
          <w:rPr>
            <w:rStyle w:val="a6"/>
            <w:rFonts w:ascii="宋体" w:hAnsi="宋体" w:hint="eastAsia"/>
            <w:sz w:val="24"/>
            <w:lang w:val="en-US" w:eastAsia="zh-CN"/>
          </w:rPr>
          <w:t>、主变安装固有风险及预控措施</w:t>
        </w:r>
        <w:r>
          <w:rPr>
            <w:rFonts w:ascii="宋体" w:hAnsi="宋体"/>
            <w:sz w:val="24"/>
            <w:lang w:val="en-US" w:eastAsia="zh-CN"/>
          </w:rPr>
          <w:tab/>
        </w:r>
        <w:r>
          <w:rPr>
            <w:rFonts w:ascii="宋体" w:hAnsi="宋体"/>
            <w:sz w:val="24"/>
            <w:lang w:val="en-US" w:eastAsia="zh-CN"/>
          </w:rPr>
          <w:fldChar w:fldCharType="begin"/>
        </w:r>
        <w:r>
          <w:rPr>
            <w:rFonts w:ascii="宋体" w:hAnsi="宋体"/>
            <w:sz w:val="24"/>
            <w:lang w:val="en-US" w:eastAsia="zh-CN"/>
          </w:rPr>
          <w:instrText xml:space="preserve"> PAGEREF _Toc383719517 \h </w:instrText>
        </w:r>
        <w:r>
          <w:rPr>
            <w:rFonts w:ascii="宋体" w:hAnsi="宋体"/>
            <w:sz w:val="24"/>
            <w:lang w:val="en-US" w:eastAsia="zh-CN"/>
          </w:rPr>
          <w:fldChar w:fldCharType="separate"/>
        </w:r>
        <w:r>
          <w:rPr>
            <w:rFonts w:ascii="宋体" w:hAnsi="宋体"/>
            <w:sz w:val="24"/>
            <w:lang w:val="en-US" w:eastAsia="zh-CN"/>
          </w:rPr>
          <w:t>23</w:t>
        </w:r>
        <w:r>
          <w:rPr>
            <w:rFonts w:ascii="宋体" w:hAnsi="宋体"/>
            <w:sz w:val="24"/>
            <w:lang w:val="en-US" w:eastAsia="zh-CN"/>
          </w:rPr>
          <w:fldChar w:fldCharType="end"/>
        </w:r>
      </w:hyperlink>
    </w:p>
    <w:p w14:paraId="32F66059" w14:textId="77777777" w:rsidR="009F0280" w:rsidRDefault="009F0280">
      <w:pPr>
        <w:pStyle w:val="TOC1"/>
        <w:tabs>
          <w:tab w:val="right" w:leader="dot" w:pos="9344"/>
        </w:tabs>
        <w:rPr>
          <w:rFonts w:ascii="宋体" w:hAnsi="宋体"/>
          <w:kern w:val="2"/>
          <w:sz w:val="24"/>
          <w:lang w:val="en-US" w:eastAsia="zh-CN"/>
        </w:rPr>
      </w:pPr>
      <w:hyperlink w:anchor="_Toc383719518" w:history="1">
        <w:r>
          <w:rPr>
            <w:rStyle w:val="a6"/>
            <w:rFonts w:ascii="宋体" w:hAnsi="宋体" w:hint="eastAsia"/>
            <w:sz w:val="24"/>
            <w:lang w:val="en-US" w:eastAsia="zh-CN"/>
          </w:rPr>
          <w:t>附录</w:t>
        </w:r>
        <w:r>
          <w:rPr>
            <w:rStyle w:val="a6"/>
            <w:rFonts w:ascii="宋体" w:hAnsi="宋体"/>
            <w:sz w:val="24"/>
            <w:lang w:val="en-US" w:eastAsia="zh-CN"/>
          </w:rPr>
          <w:t>1</w:t>
        </w:r>
        <w:r>
          <w:rPr>
            <w:rStyle w:val="a6"/>
            <w:rFonts w:ascii="宋体" w:hAnsi="宋体" w:hint="eastAsia"/>
            <w:sz w:val="24"/>
            <w:lang w:val="en-US" w:eastAsia="zh-CN"/>
          </w:rPr>
          <w:t>、机具及材料准备</w:t>
        </w:r>
        <w:r>
          <w:rPr>
            <w:rFonts w:ascii="宋体" w:hAnsi="宋体"/>
            <w:sz w:val="24"/>
            <w:lang w:val="en-US" w:eastAsia="zh-CN"/>
          </w:rPr>
          <w:tab/>
        </w:r>
        <w:r>
          <w:rPr>
            <w:rFonts w:ascii="宋体" w:hAnsi="宋体"/>
            <w:sz w:val="24"/>
            <w:lang w:val="en-US" w:eastAsia="zh-CN"/>
          </w:rPr>
          <w:fldChar w:fldCharType="begin"/>
        </w:r>
        <w:r>
          <w:rPr>
            <w:rFonts w:ascii="宋体" w:hAnsi="宋体"/>
            <w:sz w:val="24"/>
            <w:lang w:val="en-US" w:eastAsia="zh-CN"/>
          </w:rPr>
          <w:instrText xml:space="preserve"> PAGEREF _Toc383719518 \h </w:instrText>
        </w:r>
        <w:r>
          <w:rPr>
            <w:rFonts w:ascii="宋体" w:hAnsi="宋体"/>
            <w:sz w:val="24"/>
            <w:lang w:val="en-US" w:eastAsia="zh-CN"/>
          </w:rPr>
          <w:fldChar w:fldCharType="separate"/>
        </w:r>
        <w:r>
          <w:rPr>
            <w:rFonts w:ascii="宋体" w:hAnsi="宋体"/>
            <w:sz w:val="24"/>
            <w:lang w:val="en-US" w:eastAsia="zh-CN"/>
          </w:rPr>
          <w:t>27</w:t>
        </w:r>
        <w:r>
          <w:rPr>
            <w:rFonts w:ascii="宋体" w:hAnsi="宋体"/>
            <w:sz w:val="24"/>
            <w:lang w:val="en-US" w:eastAsia="zh-CN"/>
          </w:rPr>
          <w:fldChar w:fldCharType="end"/>
        </w:r>
      </w:hyperlink>
    </w:p>
    <w:p w14:paraId="30DAF31A" w14:textId="77777777" w:rsidR="009F0280" w:rsidRDefault="009F0280">
      <w:pPr>
        <w:pStyle w:val="TOC1"/>
        <w:tabs>
          <w:tab w:val="right" w:leader="dot" w:pos="9344"/>
        </w:tabs>
        <w:rPr>
          <w:rFonts w:ascii="宋体" w:hAnsi="宋体"/>
          <w:kern w:val="2"/>
          <w:sz w:val="24"/>
          <w:lang w:val="en-US" w:eastAsia="zh-CN"/>
        </w:rPr>
      </w:pPr>
      <w:hyperlink w:anchor="_Toc383719519" w:history="1">
        <w:r>
          <w:rPr>
            <w:rStyle w:val="a6"/>
            <w:rFonts w:ascii="宋体" w:hAnsi="宋体" w:hint="eastAsia"/>
            <w:sz w:val="24"/>
            <w:lang w:val="en-US" w:eastAsia="zh-CN"/>
          </w:rPr>
          <w:t>附录</w:t>
        </w:r>
        <w:r>
          <w:rPr>
            <w:rStyle w:val="a6"/>
            <w:rFonts w:ascii="宋体" w:hAnsi="宋体"/>
            <w:sz w:val="24"/>
            <w:lang w:val="en-US" w:eastAsia="zh-CN"/>
          </w:rPr>
          <w:t>2</w:t>
        </w:r>
        <w:r>
          <w:rPr>
            <w:rStyle w:val="a6"/>
            <w:rFonts w:ascii="宋体" w:hAnsi="宋体" w:hint="eastAsia"/>
            <w:sz w:val="24"/>
            <w:lang w:val="en-US" w:eastAsia="zh-CN"/>
          </w:rPr>
          <w:t>、施工现场布置图</w:t>
        </w:r>
        <w:r>
          <w:rPr>
            <w:rFonts w:ascii="宋体" w:hAnsi="宋体"/>
            <w:sz w:val="24"/>
            <w:lang w:val="en-US" w:eastAsia="zh-CN"/>
          </w:rPr>
          <w:tab/>
        </w:r>
        <w:r>
          <w:rPr>
            <w:rFonts w:ascii="宋体" w:hAnsi="宋体"/>
            <w:sz w:val="24"/>
            <w:lang w:val="en-US" w:eastAsia="zh-CN"/>
          </w:rPr>
          <w:fldChar w:fldCharType="begin"/>
        </w:r>
        <w:r>
          <w:rPr>
            <w:rFonts w:ascii="宋体" w:hAnsi="宋体"/>
            <w:sz w:val="24"/>
            <w:lang w:val="en-US" w:eastAsia="zh-CN"/>
          </w:rPr>
          <w:instrText xml:space="preserve"> PAGEREF _Toc383719519 \h </w:instrText>
        </w:r>
        <w:r>
          <w:rPr>
            <w:rFonts w:ascii="宋体" w:hAnsi="宋体"/>
            <w:sz w:val="24"/>
            <w:lang w:val="en-US" w:eastAsia="zh-CN"/>
          </w:rPr>
          <w:fldChar w:fldCharType="separate"/>
        </w:r>
        <w:r>
          <w:rPr>
            <w:rFonts w:ascii="宋体" w:hAnsi="宋体"/>
            <w:sz w:val="24"/>
            <w:lang w:val="en-US" w:eastAsia="zh-CN"/>
          </w:rPr>
          <w:t>28</w:t>
        </w:r>
        <w:r>
          <w:rPr>
            <w:rFonts w:ascii="宋体" w:hAnsi="宋体"/>
            <w:sz w:val="24"/>
            <w:lang w:val="en-US" w:eastAsia="zh-CN"/>
          </w:rPr>
          <w:fldChar w:fldCharType="end"/>
        </w:r>
      </w:hyperlink>
    </w:p>
    <w:p w14:paraId="5AACEBD5" w14:textId="77777777" w:rsidR="009F0280" w:rsidRDefault="009F0280">
      <w:pPr>
        <w:pStyle w:val="TOC1"/>
        <w:tabs>
          <w:tab w:val="right" w:leader="dot" w:pos="9344"/>
        </w:tabs>
        <w:rPr>
          <w:rFonts w:ascii="宋体" w:hAnsi="宋体"/>
          <w:kern w:val="2"/>
          <w:sz w:val="24"/>
          <w:lang w:val="en-US" w:eastAsia="zh-CN"/>
        </w:rPr>
      </w:pPr>
      <w:hyperlink w:anchor="_Toc383719520" w:history="1">
        <w:r>
          <w:rPr>
            <w:rStyle w:val="a6"/>
            <w:rFonts w:ascii="宋体" w:hAnsi="宋体" w:hint="eastAsia"/>
            <w:sz w:val="24"/>
            <w:lang w:val="en-US" w:eastAsia="zh-CN"/>
          </w:rPr>
          <w:t>附录</w:t>
        </w:r>
        <w:r>
          <w:rPr>
            <w:rStyle w:val="a6"/>
            <w:rFonts w:ascii="宋体" w:hAnsi="宋体"/>
            <w:sz w:val="24"/>
            <w:lang w:val="en-US" w:eastAsia="zh-CN"/>
          </w:rPr>
          <w:t>3</w:t>
        </w:r>
        <w:r>
          <w:rPr>
            <w:rStyle w:val="a6"/>
            <w:rFonts w:ascii="宋体" w:hAnsi="宋体" w:hint="eastAsia"/>
            <w:sz w:val="24"/>
            <w:lang w:val="en-US" w:eastAsia="zh-CN"/>
          </w:rPr>
          <w:t>、</w:t>
        </w:r>
        <w:r>
          <w:rPr>
            <w:rStyle w:val="a6"/>
            <w:rFonts w:ascii="宋体" w:hAnsi="宋体" w:hint="eastAsia"/>
            <w:sz w:val="24"/>
          </w:rPr>
          <w:t>25</w:t>
        </w:r>
        <w:r>
          <w:rPr>
            <w:rStyle w:val="a6"/>
            <w:rFonts w:ascii="宋体" w:hAnsi="宋体"/>
            <w:sz w:val="24"/>
            <w:lang w:val="en-US" w:eastAsia="zh-CN"/>
          </w:rPr>
          <w:t>t</w:t>
        </w:r>
        <w:r>
          <w:rPr>
            <w:rStyle w:val="a6"/>
            <w:rFonts w:ascii="宋体" w:hAnsi="宋体" w:hint="eastAsia"/>
            <w:sz w:val="24"/>
            <w:lang w:val="en-US" w:eastAsia="zh-CN"/>
          </w:rPr>
          <w:t>吊车性能表</w:t>
        </w:r>
        <w:r>
          <w:rPr>
            <w:rFonts w:ascii="宋体" w:hAnsi="宋体"/>
            <w:sz w:val="24"/>
            <w:lang w:val="en-US" w:eastAsia="zh-CN"/>
          </w:rPr>
          <w:tab/>
        </w:r>
        <w:r>
          <w:rPr>
            <w:rFonts w:ascii="宋体" w:hAnsi="宋体"/>
            <w:sz w:val="24"/>
            <w:lang w:val="en-US" w:eastAsia="zh-CN"/>
          </w:rPr>
          <w:fldChar w:fldCharType="begin"/>
        </w:r>
        <w:r>
          <w:rPr>
            <w:rFonts w:ascii="宋体" w:hAnsi="宋体"/>
            <w:sz w:val="24"/>
            <w:lang w:val="en-US" w:eastAsia="zh-CN"/>
          </w:rPr>
          <w:instrText xml:space="preserve"> PAGEREF _Toc383719520 \h </w:instrText>
        </w:r>
        <w:r>
          <w:rPr>
            <w:rFonts w:ascii="宋体" w:hAnsi="宋体"/>
            <w:sz w:val="24"/>
            <w:lang w:val="en-US" w:eastAsia="zh-CN"/>
          </w:rPr>
          <w:fldChar w:fldCharType="separate"/>
        </w:r>
        <w:r>
          <w:rPr>
            <w:rFonts w:ascii="宋体" w:hAnsi="宋体"/>
            <w:sz w:val="24"/>
            <w:lang w:val="en-US" w:eastAsia="zh-CN"/>
          </w:rPr>
          <w:t>29</w:t>
        </w:r>
        <w:r>
          <w:rPr>
            <w:rFonts w:ascii="宋体" w:hAnsi="宋体"/>
            <w:sz w:val="24"/>
            <w:lang w:val="en-US" w:eastAsia="zh-CN"/>
          </w:rPr>
          <w:fldChar w:fldCharType="end"/>
        </w:r>
      </w:hyperlink>
    </w:p>
    <w:p w14:paraId="36E03DD8" w14:textId="77777777" w:rsidR="009F0280" w:rsidRDefault="009F0280">
      <w:pPr>
        <w:pStyle w:val="TOC1"/>
        <w:outlineLvl w:val="0"/>
        <w:rPr>
          <w:rFonts w:eastAsia="仿宋_GB2312"/>
          <w:sz w:val="28"/>
          <w:lang w:val="en-US" w:eastAsia="zh-CN"/>
        </w:rPr>
        <w:sectPr w:rsidR="00000000">
          <w:headerReference w:type="default" r:id="rId7"/>
          <w:footerReference w:type="default" r:id="rId8"/>
          <w:pgSz w:w="11906" w:h="16838"/>
          <w:pgMar w:top="1418" w:right="1134" w:bottom="1418" w:left="1418" w:header="567" w:footer="567" w:gutter="0"/>
          <w:cols w:space="720"/>
          <w:docGrid w:type="linesAndChars" w:linePitch="312"/>
        </w:sectPr>
      </w:pPr>
      <w:r>
        <w:rPr>
          <w:rFonts w:ascii="宋体" w:hAnsi="宋体"/>
          <w:sz w:val="24"/>
          <w:lang w:val="en-US" w:eastAsia="zh-CN"/>
        </w:rPr>
        <w:fldChar w:fldCharType="end"/>
      </w:r>
    </w:p>
    <w:p w14:paraId="53B15DC9" w14:textId="77777777" w:rsidR="009F0280" w:rsidRDefault="009F0280">
      <w:pPr>
        <w:pStyle w:val="1"/>
        <w:spacing w:before="0" w:after="0"/>
        <w:ind w:left="0" w:firstLine="0"/>
        <w:rPr>
          <w:rFonts w:hint="eastAsia"/>
          <w:sz w:val="28"/>
        </w:rPr>
      </w:pPr>
      <w:bookmarkStart w:id="6" w:name="_Toc383719470"/>
      <w:bookmarkEnd w:id="0"/>
      <w:bookmarkEnd w:id="1"/>
      <w:bookmarkEnd w:id="2"/>
      <w:bookmarkEnd w:id="3"/>
      <w:bookmarkEnd w:id="4"/>
      <w:bookmarkEnd w:id="5"/>
      <w:r>
        <w:rPr>
          <w:rFonts w:hint="eastAsia"/>
          <w:sz w:val="28"/>
        </w:rPr>
        <w:lastRenderedPageBreak/>
        <w:t>1</w:t>
      </w:r>
      <w:r>
        <w:rPr>
          <w:rFonts w:hint="eastAsia"/>
          <w:sz w:val="28"/>
        </w:rPr>
        <w:t>、编制依据</w:t>
      </w:r>
      <w:bookmarkEnd w:id="6"/>
    </w:p>
    <w:tbl>
      <w:tblPr>
        <w:tblW w:w="10267" w:type="dxa"/>
        <w:jc w:val="center"/>
        <w:tblInd w:w="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99"/>
        <w:gridCol w:w="6693"/>
        <w:gridCol w:w="2975"/>
      </w:tblGrid>
      <w:tr w:rsidR="00000000" w14:paraId="5423FEDA" w14:textId="77777777">
        <w:trPr>
          <w:trHeight w:val="340"/>
          <w:tblHeader/>
          <w:jc w:val="center"/>
        </w:trPr>
        <w:tc>
          <w:tcPr>
            <w:tcW w:w="599" w:type="dxa"/>
            <w:shd w:val="clear" w:color="auto" w:fill="E6E6E6"/>
            <w:tcMar>
              <w:left w:w="0" w:type="dxa"/>
              <w:right w:w="0" w:type="dxa"/>
            </w:tcMar>
            <w:vAlign w:val="center"/>
          </w:tcPr>
          <w:p w14:paraId="5667CB73" w14:textId="77777777" w:rsidR="009F0280" w:rsidRDefault="009F0280">
            <w:pPr>
              <w:pStyle w:val="bn"/>
              <w:spacing w:line="240" w:lineRule="auto"/>
              <w:ind w:leftChars="0" w:left="42" w:right="42"/>
              <w:rPr>
                <w:rFonts w:ascii="宋体" w:hAnsi="宋体"/>
                <w:b/>
                <w:kern w:val="21"/>
                <w:sz w:val="21"/>
              </w:rPr>
            </w:pPr>
            <w:r>
              <w:rPr>
                <w:rFonts w:ascii="宋体" w:hAnsi="宋体"/>
                <w:b/>
                <w:kern w:val="21"/>
                <w:sz w:val="21"/>
              </w:rPr>
              <w:t>序号</w:t>
            </w:r>
          </w:p>
        </w:tc>
        <w:tc>
          <w:tcPr>
            <w:tcW w:w="6693" w:type="dxa"/>
            <w:shd w:val="clear" w:color="auto" w:fill="E6E6E6"/>
            <w:tcMar>
              <w:left w:w="0" w:type="dxa"/>
              <w:right w:w="0" w:type="dxa"/>
            </w:tcMar>
            <w:vAlign w:val="center"/>
          </w:tcPr>
          <w:p w14:paraId="66F4D60A" w14:textId="77777777" w:rsidR="009F0280" w:rsidRDefault="009F0280">
            <w:pPr>
              <w:pStyle w:val="bn"/>
              <w:spacing w:line="240" w:lineRule="auto"/>
              <w:ind w:left="42" w:right="42" w:firstLineChars="100" w:firstLine="211"/>
              <w:rPr>
                <w:rFonts w:ascii="宋体" w:hAnsi="宋体"/>
                <w:b/>
                <w:kern w:val="21"/>
                <w:sz w:val="21"/>
              </w:rPr>
            </w:pPr>
            <w:r>
              <w:rPr>
                <w:rFonts w:ascii="宋体" w:hAnsi="宋体"/>
                <w:b/>
                <w:kern w:val="21"/>
                <w:sz w:val="21"/>
              </w:rPr>
              <w:t>名称</w:t>
            </w:r>
          </w:p>
        </w:tc>
        <w:tc>
          <w:tcPr>
            <w:tcW w:w="2975" w:type="dxa"/>
            <w:shd w:val="clear" w:color="auto" w:fill="E6E6E6"/>
            <w:tcMar>
              <w:left w:w="0" w:type="dxa"/>
              <w:right w:w="0" w:type="dxa"/>
            </w:tcMar>
            <w:vAlign w:val="center"/>
          </w:tcPr>
          <w:p w14:paraId="59C4209D" w14:textId="77777777" w:rsidR="009F0280" w:rsidRDefault="009F0280">
            <w:pPr>
              <w:pStyle w:val="bn"/>
              <w:spacing w:line="240" w:lineRule="auto"/>
              <w:ind w:left="42" w:right="42"/>
              <w:rPr>
                <w:rFonts w:ascii="宋体" w:hAnsi="宋体"/>
                <w:b/>
                <w:kern w:val="21"/>
                <w:sz w:val="21"/>
              </w:rPr>
            </w:pPr>
            <w:r>
              <w:rPr>
                <w:rFonts w:ascii="宋体" w:hAnsi="宋体"/>
                <w:b/>
                <w:kern w:val="21"/>
                <w:sz w:val="21"/>
              </w:rPr>
              <w:t>标准号</w:t>
            </w:r>
          </w:p>
        </w:tc>
      </w:tr>
      <w:tr w:rsidR="00000000" w14:paraId="271C6E9D" w14:textId="77777777">
        <w:trPr>
          <w:trHeight w:val="70"/>
          <w:jc w:val="center"/>
        </w:trPr>
        <w:tc>
          <w:tcPr>
            <w:tcW w:w="599" w:type="dxa"/>
            <w:tcMar>
              <w:left w:w="0" w:type="dxa"/>
              <w:right w:w="0" w:type="dxa"/>
            </w:tcMar>
            <w:vAlign w:val="center"/>
          </w:tcPr>
          <w:p w14:paraId="03F4C68B" w14:textId="77777777" w:rsidR="009F0280" w:rsidRDefault="009F0280">
            <w:pPr>
              <w:pStyle w:val="bn"/>
              <w:spacing w:line="240" w:lineRule="auto"/>
              <w:ind w:leftChars="0" w:right="42"/>
              <w:rPr>
                <w:rFonts w:ascii="宋体" w:hAnsi="宋体"/>
                <w:color w:val="auto"/>
                <w:kern w:val="21"/>
                <w:sz w:val="21"/>
              </w:rPr>
            </w:pPr>
            <w:r>
              <w:rPr>
                <w:rFonts w:ascii="宋体" w:hAnsi="宋体" w:hint="eastAsia"/>
                <w:color w:val="auto"/>
                <w:kern w:val="21"/>
                <w:sz w:val="21"/>
              </w:rPr>
              <w:t>1</w:t>
            </w:r>
          </w:p>
        </w:tc>
        <w:tc>
          <w:tcPr>
            <w:tcW w:w="6693" w:type="dxa"/>
            <w:tcMar>
              <w:left w:w="0" w:type="dxa"/>
              <w:right w:w="0" w:type="dxa"/>
            </w:tcMar>
            <w:vAlign w:val="center"/>
          </w:tcPr>
          <w:p w14:paraId="607171B3" w14:textId="77777777" w:rsidR="009F0280" w:rsidRDefault="009F0280">
            <w:pPr>
              <w:pStyle w:val="bn"/>
              <w:spacing w:line="240" w:lineRule="exact"/>
              <w:ind w:leftChars="9" w:left="19" w:right="42" w:firstLineChars="100" w:firstLine="210"/>
              <w:jc w:val="both"/>
              <w:rPr>
                <w:rFonts w:ascii="宋体" w:hAnsi="宋体"/>
                <w:color w:val="FF0000"/>
                <w:sz w:val="21"/>
              </w:rPr>
            </w:pPr>
            <w:r>
              <w:rPr>
                <w:rFonts w:ascii="宋体" w:hAnsi="宋体"/>
                <w:color w:val="auto"/>
                <w:sz w:val="21"/>
              </w:rPr>
              <w:t>《国家电网公司基建质量管理规定》</w:t>
            </w:r>
          </w:p>
        </w:tc>
        <w:tc>
          <w:tcPr>
            <w:tcW w:w="2975" w:type="dxa"/>
            <w:tcMar>
              <w:left w:w="0" w:type="dxa"/>
              <w:right w:w="0" w:type="dxa"/>
            </w:tcMar>
            <w:vAlign w:val="center"/>
          </w:tcPr>
          <w:p w14:paraId="7B23CA7F" w14:textId="77777777" w:rsidR="009F0280" w:rsidRDefault="009F0280">
            <w:pPr>
              <w:pStyle w:val="bn"/>
              <w:spacing w:line="240" w:lineRule="exact"/>
              <w:ind w:leftChars="0" w:left="0" w:right="42"/>
              <w:jc w:val="both"/>
              <w:rPr>
                <w:rFonts w:ascii="宋体" w:hAnsi="宋体"/>
                <w:kern w:val="21"/>
                <w:sz w:val="21"/>
              </w:rPr>
            </w:pPr>
            <w:r>
              <w:rPr>
                <w:rFonts w:ascii="宋体" w:hAnsi="宋体" w:hint="eastAsia"/>
                <w:kern w:val="21"/>
                <w:sz w:val="21"/>
              </w:rPr>
              <w:t>（国网（基建</w:t>
            </w:r>
            <w:r>
              <w:rPr>
                <w:rFonts w:ascii="宋体" w:hAnsi="宋体" w:hint="eastAsia"/>
                <w:kern w:val="21"/>
                <w:sz w:val="21"/>
              </w:rPr>
              <w:t>/2</w:t>
            </w:r>
            <w:r>
              <w:rPr>
                <w:rFonts w:ascii="宋体" w:hAnsi="宋体" w:hint="eastAsia"/>
                <w:kern w:val="21"/>
                <w:sz w:val="21"/>
              </w:rPr>
              <w:t>）</w:t>
            </w:r>
            <w:r>
              <w:rPr>
                <w:rFonts w:ascii="宋体" w:hAnsi="宋体" w:hint="eastAsia"/>
                <w:kern w:val="21"/>
                <w:sz w:val="21"/>
              </w:rPr>
              <w:t>112-201</w:t>
            </w:r>
            <w:r>
              <w:rPr>
                <w:rFonts w:ascii="宋体" w:hAnsi="宋体" w:hint="eastAsia"/>
                <w:kern w:val="21"/>
                <w:sz w:val="21"/>
              </w:rPr>
              <w:t>9</w:t>
            </w:r>
            <w:r>
              <w:rPr>
                <w:rFonts w:ascii="宋体" w:hAnsi="宋体" w:hint="eastAsia"/>
                <w:kern w:val="21"/>
                <w:sz w:val="21"/>
              </w:rPr>
              <w:t>）</w:t>
            </w:r>
          </w:p>
        </w:tc>
      </w:tr>
      <w:tr w:rsidR="00000000" w14:paraId="158014C3" w14:textId="77777777">
        <w:trPr>
          <w:trHeight w:val="340"/>
          <w:jc w:val="center"/>
        </w:trPr>
        <w:tc>
          <w:tcPr>
            <w:tcW w:w="599" w:type="dxa"/>
            <w:tcMar>
              <w:left w:w="0" w:type="dxa"/>
              <w:right w:w="0" w:type="dxa"/>
            </w:tcMar>
            <w:vAlign w:val="center"/>
          </w:tcPr>
          <w:p w14:paraId="08CC35E9" w14:textId="77777777" w:rsidR="009F0280" w:rsidRDefault="009F0280">
            <w:pPr>
              <w:pStyle w:val="bn"/>
              <w:spacing w:line="240" w:lineRule="auto"/>
              <w:ind w:leftChars="0" w:right="42"/>
              <w:rPr>
                <w:rFonts w:ascii="宋体" w:hAnsi="宋体"/>
                <w:color w:val="auto"/>
                <w:kern w:val="21"/>
                <w:sz w:val="21"/>
              </w:rPr>
            </w:pPr>
            <w:r>
              <w:rPr>
                <w:rFonts w:ascii="宋体" w:hAnsi="宋体" w:hint="eastAsia"/>
                <w:color w:val="auto"/>
                <w:kern w:val="21"/>
                <w:sz w:val="21"/>
              </w:rPr>
              <w:t>2</w:t>
            </w:r>
          </w:p>
        </w:tc>
        <w:tc>
          <w:tcPr>
            <w:tcW w:w="6693" w:type="dxa"/>
            <w:tcMar>
              <w:left w:w="0" w:type="dxa"/>
              <w:right w:w="0" w:type="dxa"/>
            </w:tcMar>
            <w:vAlign w:val="center"/>
          </w:tcPr>
          <w:p w14:paraId="1D3CD9F4" w14:textId="77777777" w:rsidR="009F0280" w:rsidRDefault="009F0280">
            <w:pPr>
              <w:pStyle w:val="bn"/>
              <w:spacing w:line="240" w:lineRule="exact"/>
              <w:ind w:leftChars="9" w:left="19" w:right="42" w:firstLineChars="100" w:firstLine="210"/>
              <w:jc w:val="both"/>
              <w:rPr>
                <w:rFonts w:ascii="宋体" w:hAnsi="宋体"/>
                <w:color w:val="FF0000"/>
                <w:sz w:val="21"/>
              </w:rPr>
            </w:pPr>
            <w:r>
              <w:rPr>
                <w:rFonts w:ascii="宋体" w:hAnsi="宋体"/>
                <w:color w:val="auto"/>
                <w:sz w:val="21"/>
              </w:rPr>
              <w:t>《国家电网公司</w:t>
            </w:r>
            <w:r>
              <w:rPr>
                <w:rFonts w:ascii="宋体" w:hAnsi="宋体" w:hint="eastAsia"/>
                <w:color w:val="auto"/>
                <w:sz w:val="21"/>
              </w:rPr>
              <w:t>基建安全</w:t>
            </w:r>
            <w:r>
              <w:rPr>
                <w:rFonts w:ascii="宋体" w:hAnsi="宋体"/>
                <w:color w:val="auto"/>
                <w:sz w:val="21"/>
              </w:rPr>
              <w:t>管理规定》</w:t>
            </w:r>
          </w:p>
        </w:tc>
        <w:tc>
          <w:tcPr>
            <w:tcW w:w="2975" w:type="dxa"/>
            <w:tcMar>
              <w:left w:w="0" w:type="dxa"/>
              <w:right w:w="0" w:type="dxa"/>
            </w:tcMar>
            <w:vAlign w:val="center"/>
          </w:tcPr>
          <w:p w14:paraId="428222DB" w14:textId="77777777" w:rsidR="009F0280" w:rsidRDefault="009F0280">
            <w:pPr>
              <w:pStyle w:val="bn"/>
              <w:spacing w:line="240" w:lineRule="exact"/>
              <w:ind w:leftChars="0" w:left="0" w:right="42"/>
              <w:jc w:val="both"/>
              <w:rPr>
                <w:rFonts w:ascii="宋体" w:hAnsi="宋体"/>
                <w:kern w:val="21"/>
                <w:sz w:val="21"/>
              </w:rPr>
            </w:pPr>
            <w:r>
              <w:rPr>
                <w:rFonts w:ascii="宋体" w:hAnsi="宋体" w:hint="eastAsia"/>
                <w:kern w:val="21"/>
                <w:sz w:val="21"/>
              </w:rPr>
              <w:t>（国网（基建</w:t>
            </w:r>
            <w:r>
              <w:rPr>
                <w:rFonts w:ascii="宋体" w:hAnsi="宋体" w:hint="eastAsia"/>
                <w:kern w:val="21"/>
                <w:sz w:val="21"/>
              </w:rPr>
              <w:t>/2</w:t>
            </w:r>
            <w:r>
              <w:rPr>
                <w:rFonts w:ascii="宋体" w:hAnsi="宋体" w:hint="eastAsia"/>
                <w:kern w:val="21"/>
                <w:sz w:val="21"/>
              </w:rPr>
              <w:t>）</w:t>
            </w:r>
            <w:r>
              <w:rPr>
                <w:rFonts w:ascii="宋体" w:hAnsi="宋体" w:hint="eastAsia"/>
                <w:kern w:val="21"/>
                <w:sz w:val="21"/>
              </w:rPr>
              <w:t>173-201</w:t>
            </w:r>
            <w:r>
              <w:rPr>
                <w:rFonts w:ascii="宋体" w:hAnsi="宋体" w:hint="eastAsia"/>
                <w:kern w:val="21"/>
                <w:sz w:val="21"/>
              </w:rPr>
              <w:t>9</w:t>
            </w:r>
            <w:r>
              <w:rPr>
                <w:rFonts w:ascii="宋体" w:hAnsi="宋体" w:hint="eastAsia"/>
                <w:kern w:val="21"/>
                <w:sz w:val="21"/>
              </w:rPr>
              <w:t>）</w:t>
            </w:r>
          </w:p>
        </w:tc>
      </w:tr>
      <w:tr w:rsidR="00000000" w14:paraId="6E96F75B" w14:textId="77777777">
        <w:trPr>
          <w:trHeight w:val="340"/>
          <w:jc w:val="center"/>
        </w:trPr>
        <w:tc>
          <w:tcPr>
            <w:tcW w:w="599" w:type="dxa"/>
            <w:tcMar>
              <w:left w:w="0" w:type="dxa"/>
              <w:right w:w="0" w:type="dxa"/>
            </w:tcMar>
            <w:vAlign w:val="center"/>
          </w:tcPr>
          <w:p w14:paraId="6DA93136" w14:textId="77777777" w:rsidR="009F0280" w:rsidRDefault="009F0280">
            <w:pPr>
              <w:pStyle w:val="bn"/>
              <w:spacing w:line="240" w:lineRule="auto"/>
              <w:ind w:leftChars="0" w:right="42"/>
              <w:rPr>
                <w:rFonts w:ascii="宋体" w:hAnsi="宋体"/>
                <w:kern w:val="21"/>
                <w:sz w:val="21"/>
              </w:rPr>
            </w:pPr>
            <w:r>
              <w:rPr>
                <w:rFonts w:ascii="宋体" w:hAnsi="宋体" w:hint="eastAsia"/>
                <w:kern w:val="21"/>
                <w:sz w:val="21"/>
              </w:rPr>
              <w:t>3</w:t>
            </w:r>
          </w:p>
        </w:tc>
        <w:tc>
          <w:tcPr>
            <w:tcW w:w="6693" w:type="dxa"/>
            <w:tcMar>
              <w:left w:w="0" w:type="dxa"/>
              <w:right w:w="0" w:type="dxa"/>
            </w:tcMar>
            <w:vAlign w:val="center"/>
          </w:tcPr>
          <w:p w14:paraId="0ED1E38D" w14:textId="77777777" w:rsidR="009F0280" w:rsidRDefault="009F0280">
            <w:pPr>
              <w:pStyle w:val="bn"/>
              <w:spacing w:line="240" w:lineRule="exact"/>
              <w:ind w:leftChars="9" w:left="19" w:right="42" w:firstLineChars="100" w:firstLine="210"/>
              <w:jc w:val="both"/>
              <w:rPr>
                <w:rFonts w:ascii="宋体" w:hAnsi="宋体"/>
                <w:color w:val="auto"/>
                <w:sz w:val="21"/>
              </w:rPr>
            </w:pPr>
            <w:r>
              <w:rPr>
                <w:rFonts w:ascii="宋体" w:hAnsi="宋体"/>
                <w:color w:val="auto"/>
                <w:sz w:val="21"/>
              </w:rPr>
              <w:t>《国家电网公司</w:t>
            </w:r>
            <w:r>
              <w:rPr>
                <w:rFonts w:ascii="宋体" w:hAnsi="宋体" w:hint="eastAsia"/>
                <w:color w:val="auto"/>
                <w:sz w:val="21"/>
              </w:rPr>
              <w:t>基建技术</w:t>
            </w:r>
            <w:r>
              <w:rPr>
                <w:rFonts w:ascii="宋体" w:hAnsi="宋体"/>
                <w:color w:val="auto"/>
                <w:sz w:val="21"/>
              </w:rPr>
              <w:t>管理规定》</w:t>
            </w:r>
          </w:p>
        </w:tc>
        <w:tc>
          <w:tcPr>
            <w:tcW w:w="2975" w:type="dxa"/>
            <w:tcMar>
              <w:left w:w="0" w:type="dxa"/>
              <w:right w:w="0" w:type="dxa"/>
            </w:tcMar>
            <w:vAlign w:val="center"/>
          </w:tcPr>
          <w:p w14:paraId="25134050" w14:textId="77777777" w:rsidR="009F0280" w:rsidRDefault="009F0280">
            <w:pPr>
              <w:pStyle w:val="bn"/>
              <w:spacing w:line="240" w:lineRule="exact"/>
              <w:ind w:leftChars="0" w:right="42"/>
              <w:jc w:val="both"/>
              <w:rPr>
                <w:rFonts w:ascii="宋体" w:hAnsi="宋体"/>
                <w:kern w:val="21"/>
                <w:sz w:val="21"/>
              </w:rPr>
            </w:pPr>
            <w:r>
              <w:rPr>
                <w:rFonts w:ascii="宋体" w:hAnsi="宋体" w:hint="eastAsia"/>
                <w:kern w:val="21"/>
                <w:sz w:val="21"/>
              </w:rPr>
              <w:t>（国网（基建</w:t>
            </w:r>
            <w:r>
              <w:rPr>
                <w:rFonts w:ascii="宋体" w:hAnsi="宋体" w:hint="eastAsia"/>
                <w:kern w:val="21"/>
                <w:sz w:val="21"/>
              </w:rPr>
              <w:t>/2</w:t>
            </w:r>
            <w:r>
              <w:rPr>
                <w:rFonts w:ascii="宋体" w:hAnsi="宋体" w:hint="eastAsia"/>
                <w:kern w:val="21"/>
                <w:sz w:val="21"/>
              </w:rPr>
              <w:t>）</w:t>
            </w:r>
            <w:r>
              <w:rPr>
                <w:rFonts w:ascii="宋体" w:hAnsi="宋体" w:hint="eastAsia"/>
                <w:kern w:val="21"/>
                <w:sz w:val="21"/>
              </w:rPr>
              <w:t>174-201</w:t>
            </w:r>
            <w:r>
              <w:rPr>
                <w:rFonts w:ascii="宋体" w:hAnsi="宋体" w:hint="eastAsia"/>
                <w:kern w:val="21"/>
                <w:sz w:val="21"/>
              </w:rPr>
              <w:t>5</w:t>
            </w:r>
            <w:r>
              <w:rPr>
                <w:rFonts w:ascii="宋体" w:hAnsi="宋体" w:hint="eastAsia"/>
                <w:kern w:val="21"/>
                <w:sz w:val="21"/>
              </w:rPr>
              <w:t>）</w:t>
            </w:r>
          </w:p>
        </w:tc>
      </w:tr>
      <w:tr w:rsidR="00000000" w14:paraId="34092DD5" w14:textId="77777777">
        <w:trPr>
          <w:trHeight w:val="340"/>
          <w:jc w:val="center"/>
        </w:trPr>
        <w:tc>
          <w:tcPr>
            <w:tcW w:w="599" w:type="dxa"/>
            <w:tcMar>
              <w:left w:w="0" w:type="dxa"/>
              <w:right w:w="0" w:type="dxa"/>
            </w:tcMar>
            <w:vAlign w:val="center"/>
          </w:tcPr>
          <w:p w14:paraId="309C440A" w14:textId="77777777" w:rsidR="009F0280" w:rsidRDefault="009F0280">
            <w:pPr>
              <w:pStyle w:val="bn"/>
              <w:spacing w:line="240" w:lineRule="auto"/>
              <w:ind w:leftChars="0" w:right="42"/>
              <w:rPr>
                <w:rFonts w:ascii="宋体" w:hAnsi="宋体"/>
                <w:kern w:val="21"/>
                <w:sz w:val="21"/>
              </w:rPr>
            </w:pPr>
            <w:r>
              <w:rPr>
                <w:rFonts w:ascii="宋体" w:hAnsi="宋体" w:hint="eastAsia"/>
                <w:kern w:val="21"/>
                <w:sz w:val="21"/>
              </w:rPr>
              <w:t>4</w:t>
            </w:r>
          </w:p>
        </w:tc>
        <w:tc>
          <w:tcPr>
            <w:tcW w:w="6693" w:type="dxa"/>
            <w:tcMar>
              <w:left w:w="0" w:type="dxa"/>
              <w:right w:w="0" w:type="dxa"/>
            </w:tcMar>
            <w:vAlign w:val="center"/>
          </w:tcPr>
          <w:p w14:paraId="75EAEF59" w14:textId="77777777" w:rsidR="009F0280" w:rsidRDefault="009F0280">
            <w:pPr>
              <w:pStyle w:val="bn"/>
              <w:spacing w:line="240" w:lineRule="exact"/>
              <w:ind w:leftChars="9" w:left="19" w:right="42" w:firstLineChars="100" w:firstLine="210"/>
              <w:jc w:val="both"/>
              <w:rPr>
                <w:rFonts w:ascii="宋体" w:hAnsi="宋体"/>
                <w:sz w:val="21"/>
              </w:rPr>
            </w:pPr>
            <w:r>
              <w:rPr>
                <w:rFonts w:ascii="宋体" w:hAnsi="宋体"/>
                <w:sz w:val="21"/>
              </w:rPr>
              <w:t>《国家电网公司输变电工程标准工艺管理办法》</w:t>
            </w:r>
          </w:p>
        </w:tc>
        <w:tc>
          <w:tcPr>
            <w:tcW w:w="2975" w:type="dxa"/>
            <w:tcMar>
              <w:left w:w="0" w:type="dxa"/>
              <w:right w:w="0" w:type="dxa"/>
            </w:tcMar>
            <w:vAlign w:val="center"/>
          </w:tcPr>
          <w:p w14:paraId="50ED209E" w14:textId="77777777" w:rsidR="009F0280" w:rsidRDefault="009F0280">
            <w:pPr>
              <w:pStyle w:val="bn"/>
              <w:spacing w:line="240" w:lineRule="exact"/>
              <w:ind w:leftChars="0" w:left="0" w:right="42"/>
              <w:jc w:val="both"/>
              <w:rPr>
                <w:rFonts w:ascii="宋体" w:hAnsi="宋体"/>
                <w:sz w:val="21"/>
              </w:rPr>
            </w:pPr>
            <w:r>
              <w:rPr>
                <w:rFonts w:ascii="宋体" w:hAnsi="宋体" w:hint="eastAsia"/>
                <w:kern w:val="21"/>
                <w:sz w:val="21"/>
              </w:rPr>
              <w:t>（</w:t>
            </w:r>
            <w:r>
              <w:rPr>
                <w:rFonts w:ascii="宋体" w:hAnsi="宋体" w:hint="eastAsia"/>
                <w:sz w:val="21"/>
              </w:rPr>
              <w:t>国网（基建</w:t>
            </w:r>
            <w:r>
              <w:rPr>
                <w:rFonts w:ascii="宋体" w:hAnsi="宋体" w:hint="eastAsia"/>
                <w:sz w:val="21"/>
              </w:rPr>
              <w:t>/3</w:t>
            </w:r>
            <w:r>
              <w:rPr>
                <w:rFonts w:ascii="宋体" w:hAnsi="宋体" w:hint="eastAsia"/>
                <w:sz w:val="21"/>
              </w:rPr>
              <w:t>）</w:t>
            </w:r>
            <w:r>
              <w:rPr>
                <w:rFonts w:ascii="宋体" w:hAnsi="宋体" w:hint="eastAsia"/>
                <w:sz w:val="21"/>
              </w:rPr>
              <w:t>186-2015</w:t>
            </w:r>
            <w:r>
              <w:rPr>
                <w:rFonts w:ascii="宋体" w:hAnsi="宋体" w:hint="eastAsia"/>
                <w:kern w:val="21"/>
                <w:sz w:val="21"/>
              </w:rPr>
              <w:t>）</w:t>
            </w:r>
          </w:p>
        </w:tc>
      </w:tr>
      <w:tr w:rsidR="00000000" w14:paraId="5000EAF8" w14:textId="77777777">
        <w:trPr>
          <w:trHeight w:val="340"/>
          <w:jc w:val="center"/>
        </w:trPr>
        <w:tc>
          <w:tcPr>
            <w:tcW w:w="599" w:type="dxa"/>
            <w:tcMar>
              <w:left w:w="0" w:type="dxa"/>
              <w:right w:w="0" w:type="dxa"/>
            </w:tcMar>
            <w:vAlign w:val="center"/>
          </w:tcPr>
          <w:p w14:paraId="5F301573" w14:textId="77777777" w:rsidR="009F0280" w:rsidRDefault="009F0280">
            <w:pPr>
              <w:pStyle w:val="bn"/>
              <w:spacing w:line="240" w:lineRule="auto"/>
              <w:ind w:leftChars="0" w:right="42"/>
              <w:rPr>
                <w:rFonts w:ascii="宋体" w:hAnsi="宋体"/>
                <w:kern w:val="21"/>
                <w:sz w:val="21"/>
              </w:rPr>
            </w:pPr>
            <w:r>
              <w:rPr>
                <w:rFonts w:ascii="宋体" w:hAnsi="宋体" w:hint="eastAsia"/>
                <w:kern w:val="21"/>
                <w:sz w:val="21"/>
              </w:rPr>
              <w:t>5</w:t>
            </w:r>
          </w:p>
        </w:tc>
        <w:tc>
          <w:tcPr>
            <w:tcW w:w="6693" w:type="dxa"/>
            <w:tcMar>
              <w:left w:w="0" w:type="dxa"/>
              <w:right w:w="0" w:type="dxa"/>
            </w:tcMar>
            <w:vAlign w:val="center"/>
          </w:tcPr>
          <w:p w14:paraId="52B3CB25" w14:textId="77777777" w:rsidR="009F0280" w:rsidRDefault="009F0280">
            <w:pPr>
              <w:pStyle w:val="bn"/>
              <w:spacing w:line="240" w:lineRule="exact"/>
              <w:ind w:left="42" w:right="42"/>
              <w:jc w:val="both"/>
              <w:rPr>
                <w:rFonts w:ascii="宋体" w:hAnsi="宋体"/>
                <w:kern w:val="21"/>
                <w:sz w:val="21"/>
              </w:rPr>
            </w:pPr>
            <w:r>
              <w:rPr>
                <w:rFonts w:ascii="宋体" w:hAnsi="宋体"/>
                <w:kern w:val="21"/>
                <w:sz w:val="21"/>
              </w:rPr>
              <w:t>《</w:t>
            </w:r>
            <w:r>
              <w:rPr>
                <w:rFonts w:ascii="宋体" w:hAnsi="宋体" w:hint="eastAsia"/>
                <w:kern w:val="21"/>
                <w:sz w:val="21"/>
              </w:rPr>
              <w:t>国家电网公司输变电工程施工安全风险识别、评估及预控措施管理办法</w:t>
            </w:r>
            <w:r>
              <w:rPr>
                <w:rFonts w:ascii="宋体" w:hAnsi="宋体"/>
                <w:kern w:val="21"/>
                <w:sz w:val="21"/>
              </w:rPr>
              <w:t>》</w:t>
            </w:r>
          </w:p>
        </w:tc>
        <w:tc>
          <w:tcPr>
            <w:tcW w:w="2975" w:type="dxa"/>
            <w:tcMar>
              <w:left w:w="0" w:type="dxa"/>
              <w:right w:w="0" w:type="dxa"/>
            </w:tcMar>
            <w:vAlign w:val="center"/>
          </w:tcPr>
          <w:p w14:paraId="568539A2" w14:textId="77777777" w:rsidR="009F0280" w:rsidRDefault="009F0280">
            <w:pPr>
              <w:pStyle w:val="bn"/>
              <w:spacing w:line="240" w:lineRule="exact"/>
              <w:ind w:leftChars="0" w:left="0" w:right="42"/>
              <w:jc w:val="both"/>
              <w:rPr>
                <w:rFonts w:ascii="宋体" w:hAnsi="宋体"/>
                <w:sz w:val="21"/>
              </w:rPr>
            </w:pPr>
            <w:r>
              <w:rPr>
                <w:rFonts w:ascii="宋体" w:hAnsi="宋体" w:hint="eastAsia"/>
                <w:sz w:val="21"/>
              </w:rPr>
              <w:t>（国网（基建</w:t>
            </w:r>
            <w:r>
              <w:rPr>
                <w:rFonts w:ascii="宋体" w:hAnsi="宋体" w:hint="eastAsia"/>
                <w:sz w:val="21"/>
              </w:rPr>
              <w:t>/3</w:t>
            </w:r>
            <w:r>
              <w:rPr>
                <w:rFonts w:ascii="宋体" w:hAnsi="宋体" w:hint="eastAsia"/>
                <w:sz w:val="21"/>
              </w:rPr>
              <w:t>）</w:t>
            </w:r>
            <w:r>
              <w:rPr>
                <w:rFonts w:ascii="宋体" w:hAnsi="宋体" w:hint="eastAsia"/>
                <w:sz w:val="21"/>
              </w:rPr>
              <w:t>176-201</w:t>
            </w:r>
            <w:r>
              <w:rPr>
                <w:rFonts w:ascii="宋体" w:hAnsi="宋体" w:hint="eastAsia"/>
                <w:sz w:val="21"/>
              </w:rPr>
              <w:t>9</w:t>
            </w:r>
            <w:r>
              <w:rPr>
                <w:rFonts w:ascii="宋体" w:hAnsi="宋体" w:hint="eastAsia"/>
                <w:sz w:val="21"/>
              </w:rPr>
              <w:t>）</w:t>
            </w:r>
          </w:p>
        </w:tc>
      </w:tr>
      <w:tr w:rsidR="00000000" w14:paraId="480BE7FF" w14:textId="77777777">
        <w:trPr>
          <w:trHeight w:val="340"/>
          <w:jc w:val="center"/>
        </w:trPr>
        <w:tc>
          <w:tcPr>
            <w:tcW w:w="599" w:type="dxa"/>
            <w:tcMar>
              <w:left w:w="0" w:type="dxa"/>
              <w:right w:w="0" w:type="dxa"/>
            </w:tcMar>
            <w:vAlign w:val="center"/>
          </w:tcPr>
          <w:p w14:paraId="4E43143E" w14:textId="77777777" w:rsidR="009F0280" w:rsidRDefault="009F0280">
            <w:pPr>
              <w:pStyle w:val="bn"/>
              <w:spacing w:line="240" w:lineRule="auto"/>
              <w:ind w:leftChars="0" w:right="42"/>
              <w:rPr>
                <w:rFonts w:ascii="宋体" w:hAnsi="宋体"/>
                <w:kern w:val="21"/>
                <w:sz w:val="21"/>
              </w:rPr>
            </w:pPr>
            <w:r>
              <w:rPr>
                <w:rFonts w:ascii="宋体" w:hAnsi="宋体" w:hint="eastAsia"/>
                <w:kern w:val="21"/>
                <w:sz w:val="21"/>
              </w:rPr>
              <w:t>6</w:t>
            </w:r>
          </w:p>
        </w:tc>
        <w:tc>
          <w:tcPr>
            <w:tcW w:w="6693" w:type="dxa"/>
            <w:tcMar>
              <w:left w:w="0" w:type="dxa"/>
              <w:right w:w="0" w:type="dxa"/>
            </w:tcMar>
            <w:vAlign w:val="center"/>
          </w:tcPr>
          <w:p w14:paraId="7E6C7ACB" w14:textId="77777777" w:rsidR="009F0280" w:rsidRDefault="009F0280">
            <w:pPr>
              <w:pStyle w:val="bn"/>
              <w:spacing w:line="240" w:lineRule="exact"/>
              <w:ind w:leftChars="9" w:left="19" w:right="42" w:firstLineChars="100" w:firstLine="210"/>
              <w:jc w:val="both"/>
              <w:rPr>
                <w:rFonts w:ascii="宋体" w:hAnsi="宋体"/>
                <w:sz w:val="21"/>
              </w:rPr>
            </w:pPr>
            <w:r>
              <w:rPr>
                <w:rFonts w:ascii="宋体" w:hAnsi="宋体"/>
                <w:sz w:val="21"/>
              </w:rPr>
              <w:t>《国家电网公司输变电工程</w:t>
            </w:r>
            <w:r>
              <w:rPr>
                <w:rFonts w:ascii="宋体" w:hAnsi="宋体" w:hint="eastAsia"/>
                <w:sz w:val="21"/>
              </w:rPr>
              <w:t>安全文明施工标准化</w:t>
            </w:r>
            <w:r>
              <w:rPr>
                <w:rFonts w:ascii="宋体" w:hAnsi="宋体"/>
                <w:sz w:val="21"/>
              </w:rPr>
              <w:t>管理办法》</w:t>
            </w:r>
          </w:p>
        </w:tc>
        <w:tc>
          <w:tcPr>
            <w:tcW w:w="2975" w:type="dxa"/>
            <w:tcMar>
              <w:left w:w="0" w:type="dxa"/>
              <w:right w:w="0" w:type="dxa"/>
            </w:tcMar>
            <w:vAlign w:val="center"/>
          </w:tcPr>
          <w:p w14:paraId="22AFA9A5" w14:textId="77777777" w:rsidR="009F0280" w:rsidRDefault="009F0280">
            <w:pPr>
              <w:pStyle w:val="bn"/>
              <w:spacing w:line="240" w:lineRule="exact"/>
              <w:ind w:leftChars="0" w:left="0" w:right="42"/>
              <w:jc w:val="both"/>
              <w:rPr>
                <w:rFonts w:ascii="宋体" w:hAnsi="宋体"/>
                <w:sz w:val="21"/>
              </w:rPr>
            </w:pPr>
            <w:r>
              <w:rPr>
                <w:rFonts w:ascii="宋体" w:hAnsi="宋体" w:hint="eastAsia"/>
                <w:kern w:val="21"/>
                <w:sz w:val="21"/>
              </w:rPr>
              <w:t>（</w:t>
            </w:r>
            <w:r>
              <w:rPr>
                <w:rFonts w:ascii="宋体" w:hAnsi="宋体" w:hint="eastAsia"/>
                <w:sz w:val="21"/>
              </w:rPr>
              <w:t>国网（基建</w:t>
            </w:r>
            <w:r>
              <w:rPr>
                <w:rFonts w:ascii="宋体" w:hAnsi="宋体" w:hint="eastAsia"/>
                <w:sz w:val="21"/>
              </w:rPr>
              <w:t>/3</w:t>
            </w:r>
            <w:r>
              <w:rPr>
                <w:rFonts w:ascii="宋体" w:hAnsi="宋体" w:hint="eastAsia"/>
                <w:sz w:val="21"/>
              </w:rPr>
              <w:t>）</w:t>
            </w:r>
            <w:r>
              <w:rPr>
                <w:rFonts w:ascii="宋体" w:hAnsi="宋体" w:hint="eastAsia"/>
                <w:sz w:val="21"/>
              </w:rPr>
              <w:t>187-201</w:t>
            </w:r>
            <w:r>
              <w:rPr>
                <w:rFonts w:ascii="宋体" w:hAnsi="宋体" w:hint="eastAsia"/>
                <w:sz w:val="21"/>
              </w:rPr>
              <w:t>9</w:t>
            </w:r>
            <w:r>
              <w:rPr>
                <w:rFonts w:ascii="宋体" w:hAnsi="宋体" w:hint="eastAsia"/>
                <w:kern w:val="21"/>
                <w:sz w:val="21"/>
              </w:rPr>
              <w:t>）</w:t>
            </w:r>
          </w:p>
        </w:tc>
      </w:tr>
      <w:tr w:rsidR="00000000" w14:paraId="33766F53" w14:textId="77777777">
        <w:trPr>
          <w:trHeight w:val="340"/>
          <w:jc w:val="center"/>
        </w:trPr>
        <w:tc>
          <w:tcPr>
            <w:tcW w:w="599" w:type="dxa"/>
            <w:tcMar>
              <w:left w:w="0" w:type="dxa"/>
              <w:right w:w="0" w:type="dxa"/>
            </w:tcMar>
            <w:vAlign w:val="center"/>
          </w:tcPr>
          <w:p w14:paraId="0BCFFF4D" w14:textId="77777777" w:rsidR="009F0280" w:rsidRDefault="009F0280">
            <w:pPr>
              <w:pStyle w:val="bn"/>
              <w:spacing w:line="240" w:lineRule="auto"/>
              <w:ind w:leftChars="0" w:right="42"/>
              <w:rPr>
                <w:rFonts w:ascii="宋体" w:hAnsi="宋体"/>
                <w:kern w:val="21"/>
                <w:sz w:val="21"/>
              </w:rPr>
            </w:pPr>
            <w:r>
              <w:rPr>
                <w:rFonts w:ascii="宋体" w:hAnsi="宋体" w:hint="eastAsia"/>
                <w:kern w:val="21"/>
                <w:sz w:val="21"/>
              </w:rPr>
              <w:t>7</w:t>
            </w:r>
          </w:p>
        </w:tc>
        <w:tc>
          <w:tcPr>
            <w:tcW w:w="6693" w:type="dxa"/>
            <w:tcMar>
              <w:left w:w="0" w:type="dxa"/>
              <w:right w:w="0" w:type="dxa"/>
            </w:tcMar>
            <w:vAlign w:val="center"/>
          </w:tcPr>
          <w:p w14:paraId="4581E266" w14:textId="77777777" w:rsidR="009F0280" w:rsidRDefault="009F0280">
            <w:pPr>
              <w:pStyle w:val="bn"/>
              <w:spacing w:line="240" w:lineRule="exact"/>
              <w:ind w:leftChars="9" w:left="19" w:right="42" w:firstLineChars="100" w:firstLine="210"/>
              <w:jc w:val="both"/>
              <w:rPr>
                <w:rFonts w:ascii="宋体" w:hAnsi="宋体"/>
                <w:sz w:val="21"/>
              </w:rPr>
            </w:pPr>
            <w:r>
              <w:rPr>
                <w:rFonts w:ascii="宋体" w:hAnsi="宋体"/>
                <w:sz w:val="21"/>
              </w:rPr>
              <w:t>《国家电网公司输变电工程标准工艺施工工艺示范手册》</w:t>
            </w:r>
          </w:p>
        </w:tc>
        <w:tc>
          <w:tcPr>
            <w:tcW w:w="2975" w:type="dxa"/>
            <w:tcMar>
              <w:left w:w="0" w:type="dxa"/>
              <w:right w:w="0" w:type="dxa"/>
            </w:tcMar>
            <w:vAlign w:val="center"/>
          </w:tcPr>
          <w:p w14:paraId="22D72A17" w14:textId="77777777" w:rsidR="009F0280" w:rsidRDefault="009F0280">
            <w:pPr>
              <w:pStyle w:val="bn"/>
              <w:spacing w:line="240" w:lineRule="exact"/>
              <w:ind w:leftChars="0" w:left="0" w:right="42"/>
              <w:jc w:val="both"/>
              <w:rPr>
                <w:rFonts w:ascii="宋体" w:hAnsi="宋体"/>
                <w:sz w:val="21"/>
              </w:rPr>
            </w:pPr>
            <w:r>
              <w:rPr>
                <w:rFonts w:ascii="宋体" w:hAnsi="宋体"/>
                <w:sz w:val="21"/>
              </w:rPr>
              <w:t>2011</w:t>
            </w:r>
            <w:r>
              <w:rPr>
                <w:rFonts w:ascii="宋体" w:hAnsi="宋体"/>
                <w:sz w:val="21"/>
              </w:rPr>
              <w:t>版</w:t>
            </w:r>
          </w:p>
        </w:tc>
      </w:tr>
      <w:tr w:rsidR="00000000" w14:paraId="3BB9E77E" w14:textId="77777777">
        <w:trPr>
          <w:trHeight w:val="340"/>
          <w:jc w:val="center"/>
        </w:trPr>
        <w:tc>
          <w:tcPr>
            <w:tcW w:w="599" w:type="dxa"/>
            <w:tcMar>
              <w:left w:w="0" w:type="dxa"/>
              <w:right w:w="0" w:type="dxa"/>
            </w:tcMar>
            <w:vAlign w:val="center"/>
          </w:tcPr>
          <w:p w14:paraId="61999B1E" w14:textId="77777777" w:rsidR="009F0280" w:rsidRDefault="009F0280">
            <w:pPr>
              <w:pStyle w:val="bn"/>
              <w:spacing w:line="240" w:lineRule="auto"/>
              <w:ind w:leftChars="0" w:right="42"/>
              <w:rPr>
                <w:rFonts w:ascii="宋体" w:hAnsi="宋体"/>
                <w:kern w:val="21"/>
                <w:sz w:val="21"/>
              </w:rPr>
            </w:pPr>
            <w:r>
              <w:rPr>
                <w:rFonts w:ascii="宋体" w:hAnsi="宋体" w:hint="eastAsia"/>
                <w:kern w:val="21"/>
                <w:sz w:val="21"/>
              </w:rPr>
              <w:t>8</w:t>
            </w:r>
          </w:p>
        </w:tc>
        <w:tc>
          <w:tcPr>
            <w:tcW w:w="6693" w:type="dxa"/>
            <w:tcMar>
              <w:left w:w="0" w:type="dxa"/>
              <w:right w:w="0" w:type="dxa"/>
            </w:tcMar>
            <w:vAlign w:val="center"/>
          </w:tcPr>
          <w:p w14:paraId="5CE0B12D" w14:textId="77777777" w:rsidR="009F0280" w:rsidRDefault="009F0280">
            <w:pPr>
              <w:pStyle w:val="bn"/>
              <w:spacing w:line="240" w:lineRule="exact"/>
              <w:ind w:leftChars="9" w:left="19" w:right="42" w:firstLineChars="100" w:firstLine="210"/>
              <w:jc w:val="both"/>
              <w:rPr>
                <w:rFonts w:ascii="宋体" w:hAnsi="宋体"/>
                <w:sz w:val="21"/>
              </w:rPr>
            </w:pPr>
            <w:r>
              <w:rPr>
                <w:rFonts w:ascii="宋体" w:hAnsi="宋体"/>
                <w:sz w:val="21"/>
              </w:rPr>
              <w:t>《国家电网公司输变电工程标准工艺施工工艺示范光盘》</w:t>
            </w:r>
          </w:p>
        </w:tc>
        <w:tc>
          <w:tcPr>
            <w:tcW w:w="2975" w:type="dxa"/>
            <w:tcMar>
              <w:left w:w="0" w:type="dxa"/>
              <w:right w:w="0" w:type="dxa"/>
            </w:tcMar>
            <w:vAlign w:val="center"/>
          </w:tcPr>
          <w:p w14:paraId="32F9FF0A" w14:textId="77777777" w:rsidR="009F0280" w:rsidRDefault="009F0280">
            <w:pPr>
              <w:pStyle w:val="bn"/>
              <w:spacing w:line="240" w:lineRule="exact"/>
              <w:ind w:leftChars="0" w:left="0" w:right="42"/>
              <w:jc w:val="both"/>
              <w:rPr>
                <w:rFonts w:ascii="宋体" w:hAnsi="宋体"/>
                <w:sz w:val="21"/>
              </w:rPr>
            </w:pPr>
            <w:r>
              <w:rPr>
                <w:rFonts w:ascii="宋体" w:hAnsi="宋体"/>
                <w:sz w:val="21"/>
              </w:rPr>
              <w:t>2011</w:t>
            </w:r>
            <w:r>
              <w:rPr>
                <w:rFonts w:ascii="宋体" w:hAnsi="宋体"/>
                <w:sz w:val="21"/>
              </w:rPr>
              <w:t>版</w:t>
            </w:r>
          </w:p>
        </w:tc>
      </w:tr>
      <w:tr w:rsidR="00000000" w14:paraId="1B748D2B" w14:textId="77777777">
        <w:trPr>
          <w:trHeight w:val="340"/>
          <w:jc w:val="center"/>
        </w:trPr>
        <w:tc>
          <w:tcPr>
            <w:tcW w:w="599" w:type="dxa"/>
            <w:tcMar>
              <w:left w:w="0" w:type="dxa"/>
              <w:right w:w="0" w:type="dxa"/>
            </w:tcMar>
            <w:vAlign w:val="center"/>
          </w:tcPr>
          <w:p w14:paraId="65F2A3D7" w14:textId="77777777" w:rsidR="009F0280" w:rsidRDefault="009F0280">
            <w:pPr>
              <w:pStyle w:val="bn"/>
              <w:spacing w:line="240" w:lineRule="auto"/>
              <w:ind w:leftChars="0" w:right="42"/>
              <w:rPr>
                <w:rFonts w:ascii="宋体" w:hAnsi="宋体"/>
                <w:kern w:val="21"/>
                <w:sz w:val="21"/>
              </w:rPr>
            </w:pPr>
            <w:r>
              <w:rPr>
                <w:rFonts w:ascii="宋体" w:hAnsi="宋体" w:hint="eastAsia"/>
                <w:kern w:val="21"/>
                <w:sz w:val="21"/>
              </w:rPr>
              <w:t>9</w:t>
            </w:r>
          </w:p>
        </w:tc>
        <w:tc>
          <w:tcPr>
            <w:tcW w:w="6693" w:type="dxa"/>
            <w:tcMar>
              <w:left w:w="0" w:type="dxa"/>
              <w:right w:w="0" w:type="dxa"/>
            </w:tcMar>
            <w:vAlign w:val="center"/>
          </w:tcPr>
          <w:p w14:paraId="28844B7E" w14:textId="77777777" w:rsidR="009F0280" w:rsidRDefault="009F0280">
            <w:pPr>
              <w:pStyle w:val="bn"/>
              <w:spacing w:line="240" w:lineRule="exact"/>
              <w:ind w:leftChars="9" w:left="19" w:right="42" w:firstLineChars="100" w:firstLine="210"/>
              <w:jc w:val="both"/>
              <w:rPr>
                <w:rFonts w:ascii="宋体" w:hAnsi="宋体"/>
                <w:sz w:val="21"/>
              </w:rPr>
            </w:pPr>
            <w:r>
              <w:rPr>
                <w:rFonts w:ascii="宋体" w:hAnsi="宋体"/>
                <w:sz w:val="21"/>
              </w:rPr>
              <w:t>《国家电网公司输变电工程标准工艺标准库》</w:t>
            </w:r>
          </w:p>
        </w:tc>
        <w:tc>
          <w:tcPr>
            <w:tcW w:w="2975" w:type="dxa"/>
            <w:tcMar>
              <w:left w:w="0" w:type="dxa"/>
              <w:right w:w="0" w:type="dxa"/>
            </w:tcMar>
            <w:vAlign w:val="center"/>
          </w:tcPr>
          <w:p w14:paraId="7650F930" w14:textId="77777777" w:rsidR="009F0280" w:rsidRDefault="009F0280">
            <w:pPr>
              <w:pStyle w:val="bn"/>
              <w:spacing w:line="240" w:lineRule="exact"/>
              <w:ind w:leftChars="0" w:left="0" w:right="42"/>
              <w:jc w:val="both"/>
              <w:rPr>
                <w:rFonts w:ascii="宋体" w:hAnsi="宋体"/>
                <w:sz w:val="21"/>
              </w:rPr>
            </w:pPr>
            <w:r>
              <w:rPr>
                <w:rFonts w:ascii="宋体" w:hAnsi="宋体"/>
                <w:sz w:val="21"/>
              </w:rPr>
              <w:t>201</w:t>
            </w:r>
            <w:r>
              <w:rPr>
                <w:rFonts w:ascii="宋体" w:hAnsi="宋体" w:hint="eastAsia"/>
                <w:sz w:val="21"/>
              </w:rPr>
              <w:t>6</w:t>
            </w:r>
            <w:r>
              <w:rPr>
                <w:rFonts w:ascii="宋体" w:hAnsi="宋体"/>
                <w:sz w:val="21"/>
              </w:rPr>
              <w:t>版</w:t>
            </w:r>
          </w:p>
        </w:tc>
      </w:tr>
      <w:tr w:rsidR="00000000" w14:paraId="35CA9D55" w14:textId="77777777">
        <w:trPr>
          <w:trHeight w:val="340"/>
          <w:jc w:val="center"/>
        </w:trPr>
        <w:tc>
          <w:tcPr>
            <w:tcW w:w="599" w:type="dxa"/>
            <w:tcMar>
              <w:left w:w="0" w:type="dxa"/>
              <w:right w:w="0" w:type="dxa"/>
            </w:tcMar>
            <w:vAlign w:val="center"/>
          </w:tcPr>
          <w:p w14:paraId="61585F4B" w14:textId="77777777" w:rsidR="009F0280" w:rsidRDefault="009F0280">
            <w:pPr>
              <w:pStyle w:val="bn"/>
              <w:spacing w:line="240" w:lineRule="auto"/>
              <w:ind w:leftChars="0" w:right="42"/>
              <w:rPr>
                <w:rFonts w:ascii="宋体" w:hAnsi="宋体"/>
                <w:kern w:val="21"/>
                <w:sz w:val="21"/>
              </w:rPr>
            </w:pPr>
            <w:r>
              <w:rPr>
                <w:rFonts w:ascii="宋体" w:hAnsi="宋体" w:hint="eastAsia"/>
                <w:kern w:val="21"/>
                <w:sz w:val="21"/>
              </w:rPr>
              <w:t>10</w:t>
            </w:r>
          </w:p>
        </w:tc>
        <w:tc>
          <w:tcPr>
            <w:tcW w:w="6693" w:type="dxa"/>
            <w:tcMar>
              <w:left w:w="0" w:type="dxa"/>
              <w:right w:w="0" w:type="dxa"/>
            </w:tcMar>
            <w:vAlign w:val="center"/>
          </w:tcPr>
          <w:p w14:paraId="164CB4B0" w14:textId="77777777" w:rsidR="009F0280" w:rsidRDefault="009F0280">
            <w:pPr>
              <w:pStyle w:val="bn"/>
              <w:spacing w:line="240" w:lineRule="exact"/>
              <w:ind w:leftChars="9" w:left="19" w:right="42" w:firstLineChars="100" w:firstLine="210"/>
              <w:jc w:val="both"/>
              <w:rPr>
                <w:rFonts w:ascii="宋体" w:hAnsi="宋体"/>
                <w:sz w:val="21"/>
              </w:rPr>
            </w:pPr>
            <w:r>
              <w:rPr>
                <w:rFonts w:ascii="宋体" w:hAnsi="宋体"/>
                <w:sz w:val="21"/>
              </w:rPr>
              <w:t>《国家电网公司输变电工程标准工艺典型施工方法》</w:t>
            </w:r>
          </w:p>
        </w:tc>
        <w:tc>
          <w:tcPr>
            <w:tcW w:w="2975" w:type="dxa"/>
            <w:tcMar>
              <w:left w:w="0" w:type="dxa"/>
              <w:right w:w="0" w:type="dxa"/>
            </w:tcMar>
            <w:vAlign w:val="center"/>
          </w:tcPr>
          <w:p w14:paraId="17BC81C2" w14:textId="77777777" w:rsidR="009F0280" w:rsidRDefault="009F0280">
            <w:pPr>
              <w:pStyle w:val="bn"/>
              <w:spacing w:line="240" w:lineRule="exact"/>
              <w:ind w:leftChars="0" w:left="0" w:right="42"/>
              <w:jc w:val="both"/>
              <w:rPr>
                <w:rFonts w:ascii="宋体" w:hAnsi="宋体"/>
                <w:sz w:val="21"/>
              </w:rPr>
            </w:pPr>
            <w:r>
              <w:rPr>
                <w:rFonts w:ascii="宋体" w:hAnsi="宋体" w:hint="eastAsia"/>
                <w:sz w:val="21"/>
              </w:rPr>
              <w:t>第一辑、第二辑</w:t>
            </w:r>
          </w:p>
        </w:tc>
      </w:tr>
      <w:tr w:rsidR="00000000" w14:paraId="59B46B3A" w14:textId="77777777">
        <w:trPr>
          <w:trHeight w:val="340"/>
          <w:jc w:val="center"/>
        </w:trPr>
        <w:tc>
          <w:tcPr>
            <w:tcW w:w="599" w:type="dxa"/>
            <w:tcMar>
              <w:left w:w="0" w:type="dxa"/>
              <w:right w:w="0" w:type="dxa"/>
            </w:tcMar>
            <w:vAlign w:val="center"/>
          </w:tcPr>
          <w:p w14:paraId="3902A603" w14:textId="77777777" w:rsidR="009F0280" w:rsidRDefault="009F0280">
            <w:pPr>
              <w:pStyle w:val="bn"/>
              <w:spacing w:line="240" w:lineRule="auto"/>
              <w:ind w:leftChars="0" w:right="42"/>
              <w:rPr>
                <w:rFonts w:ascii="宋体" w:hAnsi="宋体"/>
                <w:kern w:val="21"/>
                <w:sz w:val="21"/>
              </w:rPr>
            </w:pPr>
            <w:r>
              <w:rPr>
                <w:rFonts w:ascii="宋体" w:hAnsi="宋体" w:hint="eastAsia"/>
                <w:kern w:val="21"/>
                <w:sz w:val="21"/>
              </w:rPr>
              <w:t>11</w:t>
            </w:r>
          </w:p>
        </w:tc>
        <w:tc>
          <w:tcPr>
            <w:tcW w:w="6693" w:type="dxa"/>
            <w:tcMar>
              <w:left w:w="0" w:type="dxa"/>
              <w:right w:w="0" w:type="dxa"/>
            </w:tcMar>
            <w:vAlign w:val="center"/>
          </w:tcPr>
          <w:p w14:paraId="35A79CA7" w14:textId="77777777" w:rsidR="009F0280" w:rsidRDefault="009F0280">
            <w:pPr>
              <w:pStyle w:val="bn"/>
              <w:spacing w:line="240" w:lineRule="exact"/>
              <w:ind w:leftChars="9" w:left="19" w:right="42" w:firstLineChars="100" w:firstLine="210"/>
              <w:jc w:val="both"/>
              <w:rPr>
                <w:rFonts w:ascii="宋体" w:hAnsi="宋体"/>
                <w:sz w:val="21"/>
              </w:rPr>
            </w:pPr>
            <w:r>
              <w:rPr>
                <w:rFonts w:ascii="宋体" w:hAnsi="宋体"/>
                <w:sz w:val="21"/>
              </w:rPr>
              <w:t>《国家电网公司输变电工程质量通病防治工作要求及技术措施》</w:t>
            </w:r>
          </w:p>
        </w:tc>
        <w:tc>
          <w:tcPr>
            <w:tcW w:w="2975" w:type="dxa"/>
            <w:tcMar>
              <w:left w:w="0" w:type="dxa"/>
              <w:right w:w="0" w:type="dxa"/>
            </w:tcMar>
            <w:vAlign w:val="center"/>
          </w:tcPr>
          <w:p w14:paraId="7A318B28" w14:textId="77777777" w:rsidR="009F0280" w:rsidRDefault="009F0280">
            <w:pPr>
              <w:pStyle w:val="bn"/>
              <w:spacing w:line="240" w:lineRule="exact"/>
              <w:ind w:leftChars="0" w:left="0" w:right="42"/>
              <w:jc w:val="both"/>
              <w:rPr>
                <w:rFonts w:ascii="宋体" w:hAnsi="宋体"/>
                <w:sz w:val="21"/>
              </w:rPr>
            </w:pPr>
            <w:r>
              <w:rPr>
                <w:rFonts w:ascii="宋体" w:hAnsi="宋体"/>
                <w:sz w:val="21"/>
              </w:rPr>
              <w:t>基建质量</w:t>
            </w:r>
            <w:r>
              <w:rPr>
                <w:rFonts w:ascii="宋体" w:hAnsi="宋体" w:hint="eastAsia"/>
                <w:sz w:val="21"/>
              </w:rPr>
              <w:t>[</w:t>
            </w:r>
            <w:r>
              <w:rPr>
                <w:rFonts w:ascii="宋体" w:hAnsi="宋体"/>
                <w:sz w:val="21"/>
              </w:rPr>
              <w:t>20</w:t>
            </w:r>
            <w:r>
              <w:rPr>
                <w:rFonts w:ascii="宋体" w:hAnsi="宋体" w:hint="eastAsia"/>
                <w:sz w:val="21"/>
              </w:rPr>
              <w:t>20</w:t>
            </w:r>
            <w:r>
              <w:rPr>
                <w:rFonts w:ascii="宋体" w:hAnsi="宋体" w:hint="eastAsia"/>
                <w:sz w:val="21"/>
              </w:rPr>
              <w:t>]</w:t>
            </w:r>
          </w:p>
        </w:tc>
      </w:tr>
      <w:tr w:rsidR="00000000" w14:paraId="4B9B8CC8" w14:textId="77777777">
        <w:trPr>
          <w:trHeight w:val="340"/>
          <w:jc w:val="center"/>
        </w:trPr>
        <w:tc>
          <w:tcPr>
            <w:tcW w:w="599" w:type="dxa"/>
            <w:tcMar>
              <w:left w:w="0" w:type="dxa"/>
              <w:right w:w="0" w:type="dxa"/>
            </w:tcMar>
            <w:vAlign w:val="center"/>
          </w:tcPr>
          <w:p w14:paraId="798266E9" w14:textId="77777777" w:rsidR="009F0280" w:rsidRDefault="009F0280">
            <w:pPr>
              <w:pStyle w:val="bn"/>
              <w:spacing w:line="240" w:lineRule="auto"/>
              <w:ind w:leftChars="0" w:right="42"/>
              <w:rPr>
                <w:rFonts w:ascii="宋体" w:hAnsi="宋体"/>
                <w:kern w:val="21"/>
                <w:sz w:val="21"/>
              </w:rPr>
            </w:pPr>
            <w:r>
              <w:rPr>
                <w:rFonts w:ascii="宋体" w:hAnsi="宋体" w:hint="eastAsia"/>
                <w:kern w:val="21"/>
                <w:sz w:val="21"/>
              </w:rPr>
              <w:t>12</w:t>
            </w:r>
          </w:p>
        </w:tc>
        <w:tc>
          <w:tcPr>
            <w:tcW w:w="6693" w:type="dxa"/>
            <w:tcMar>
              <w:left w:w="0" w:type="dxa"/>
              <w:right w:w="0" w:type="dxa"/>
            </w:tcMar>
            <w:vAlign w:val="center"/>
          </w:tcPr>
          <w:p w14:paraId="1AB2E67E" w14:textId="77777777" w:rsidR="009F0280" w:rsidRDefault="009F0280">
            <w:pPr>
              <w:pStyle w:val="bn"/>
              <w:spacing w:line="240" w:lineRule="exact"/>
              <w:ind w:leftChars="9" w:left="19" w:right="42" w:firstLineChars="100" w:firstLine="210"/>
              <w:jc w:val="both"/>
              <w:rPr>
                <w:rFonts w:ascii="宋体" w:hAnsi="宋体"/>
                <w:kern w:val="21"/>
                <w:sz w:val="21"/>
              </w:rPr>
            </w:pPr>
            <w:r>
              <w:rPr>
                <w:rFonts w:ascii="宋体" w:hAnsi="宋体"/>
                <w:sz w:val="21"/>
              </w:rPr>
              <w:t>《</w:t>
            </w:r>
            <w:r>
              <w:rPr>
                <w:rFonts w:ascii="宋体" w:hAnsi="宋体" w:hint="eastAsia"/>
                <w:sz w:val="21"/>
              </w:rPr>
              <w:t>工程建设强制性条文</w:t>
            </w:r>
            <w:r>
              <w:rPr>
                <w:rFonts w:ascii="宋体" w:hAnsi="宋体" w:hint="eastAsia"/>
                <w:sz w:val="21"/>
              </w:rPr>
              <w:t>(</w:t>
            </w:r>
            <w:r>
              <w:rPr>
                <w:rFonts w:ascii="宋体" w:hAnsi="宋体" w:hint="eastAsia"/>
                <w:sz w:val="21"/>
              </w:rPr>
              <w:t>电力工程部分</w:t>
            </w:r>
            <w:r>
              <w:rPr>
                <w:rFonts w:ascii="宋体" w:hAnsi="宋体" w:hint="eastAsia"/>
                <w:sz w:val="21"/>
              </w:rPr>
              <w:t>)</w:t>
            </w:r>
            <w:r>
              <w:rPr>
                <w:rFonts w:ascii="宋体" w:hAnsi="宋体"/>
                <w:sz w:val="21"/>
              </w:rPr>
              <w:t>》</w:t>
            </w:r>
          </w:p>
        </w:tc>
        <w:tc>
          <w:tcPr>
            <w:tcW w:w="2975" w:type="dxa"/>
            <w:tcMar>
              <w:left w:w="0" w:type="dxa"/>
              <w:right w:w="0" w:type="dxa"/>
            </w:tcMar>
            <w:vAlign w:val="center"/>
          </w:tcPr>
          <w:p w14:paraId="5C412E56" w14:textId="77777777" w:rsidR="009F0280" w:rsidRDefault="009F0280">
            <w:pPr>
              <w:pStyle w:val="bn"/>
              <w:spacing w:line="240" w:lineRule="exact"/>
              <w:ind w:leftChars="0" w:left="0" w:right="42"/>
              <w:jc w:val="both"/>
              <w:rPr>
                <w:rFonts w:ascii="宋体" w:hAnsi="宋体" w:hint="eastAsia"/>
                <w:sz w:val="21"/>
              </w:rPr>
            </w:pPr>
            <w:r>
              <w:rPr>
                <w:rFonts w:ascii="宋体" w:hAnsi="宋体" w:hint="eastAsia"/>
                <w:sz w:val="21"/>
              </w:rPr>
              <w:t>201</w:t>
            </w:r>
            <w:r>
              <w:rPr>
                <w:rFonts w:ascii="宋体" w:hAnsi="宋体" w:hint="eastAsia"/>
                <w:sz w:val="21"/>
              </w:rPr>
              <w:t>6</w:t>
            </w:r>
            <w:r>
              <w:rPr>
                <w:rFonts w:ascii="宋体" w:hAnsi="宋体" w:hint="eastAsia"/>
                <w:sz w:val="21"/>
              </w:rPr>
              <w:t>版</w:t>
            </w:r>
          </w:p>
        </w:tc>
      </w:tr>
      <w:tr w:rsidR="00000000" w14:paraId="2C2B457C" w14:textId="77777777">
        <w:trPr>
          <w:trHeight w:val="340"/>
          <w:jc w:val="center"/>
        </w:trPr>
        <w:tc>
          <w:tcPr>
            <w:tcW w:w="599" w:type="dxa"/>
            <w:tcMar>
              <w:left w:w="0" w:type="dxa"/>
              <w:right w:w="0" w:type="dxa"/>
            </w:tcMar>
            <w:vAlign w:val="center"/>
          </w:tcPr>
          <w:p w14:paraId="2974B1F2" w14:textId="77777777" w:rsidR="009F0280" w:rsidRDefault="009F0280">
            <w:pPr>
              <w:pStyle w:val="bn"/>
              <w:spacing w:line="240" w:lineRule="auto"/>
              <w:ind w:leftChars="0" w:right="42"/>
              <w:rPr>
                <w:rFonts w:ascii="宋体" w:hAnsi="宋体"/>
                <w:kern w:val="21"/>
                <w:sz w:val="21"/>
              </w:rPr>
            </w:pPr>
            <w:r>
              <w:rPr>
                <w:rFonts w:ascii="宋体" w:hAnsi="宋体" w:hint="eastAsia"/>
                <w:kern w:val="21"/>
                <w:sz w:val="21"/>
              </w:rPr>
              <w:t>13</w:t>
            </w:r>
          </w:p>
        </w:tc>
        <w:tc>
          <w:tcPr>
            <w:tcW w:w="6693" w:type="dxa"/>
            <w:tcMar>
              <w:left w:w="0" w:type="dxa"/>
              <w:right w:w="0" w:type="dxa"/>
            </w:tcMar>
            <w:vAlign w:val="center"/>
          </w:tcPr>
          <w:p w14:paraId="7CDB49DB" w14:textId="77777777" w:rsidR="009F0280" w:rsidRDefault="009F0280">
            <w:pPr>
              <w:pStyle w:val="bn"/>
              <w:spacing w:line="240" w:lineRule="exact"/>
              <w:ind w:leftChars="9" w:left="19" w:right="42" w:firstLineChars="100" w:firstLine="210"/>
              <w:jc w:val="both"/>
              <w:rPr>
                <w:rFonts w:ascii="宋体" w:hAnsi="宋体" w:hint="eastAsia"/>
                <w:sz w:val="21"/>
                <w:szCs w:val="22"/>
              </w:rPr>
            </w:pPr>
            <w:r>
              <w:rPr>
                <w:rFonts w:ascii="宋体" w:hAnsi="宋体" w:hint="eastAsia"/>
                <w:sz w:val="21"/>
                <w:szCs w:val="22"/>
              </w:rPr>
              <w:t>国家电网有限公司关于印发十八项电网重大反事故措施（修订版）的通知</w:t>
            </w:r>
          </w:p>
        </w:tc>
        <w:tc>
          <w:tcPr>
            <w:tcW w:w="2975" w:type="dxa"/>
            <w:tcMar>
              <w:left w:w="0" w:type="dxa"/>
              <w:right w:w="0" w:type="dxa"/>
            </w:tcMar>
            <w:vAlign w:val="center"/>
          </w:tcPr>
          <w:p w14:paraId="03AD5890" w14:textId="77777777" w:rsidR="009F0280" w:rsidRDefault="009F0280">
            <w:pPr>
              <w:pStyle w:val="bn"/>
              <w:spacing w:line="240" w:lineRule="exact"/>
              <w:ind w:left="42" w:right="42"/>
              <w:jc w:val="both"/>
              <w:rPr>
                <w:rFonts w:ascii="宋体" w:hAnsi="宋体" w:hint="eastAsia"/>
                <w:sz w:val="21"/>
                <w:szCs w:val="22"/>
              </w:rPr>
            </w:pPr>
            <w:r>
              <w:rPr>
                <w:rFonts w:ascii="宋体" w:hAnsi="宋体" w:hint="eastAsia"/>
                <w:sz w:val="21"/>
                <w:szCs w:val="22"/>
              </w:rPr>
              <w:t>国家电网设备〔</w:t>
            </w:r>
            <w:r>
              <w:rPr>
                <w:rFonts w:ascii="宋体" w:hAnsi="宋体" w:hint="eastAsia"/>
                <w:sz w:val="21"/>
                <w:szCs w:val="22"/>
              </w:rPr>
              <w:t>2018</w:t>
            </w:r>
            <w:r>
              <w:rPr>
                <w:rFonts w:ascii="宋体" w:hAnsi="宋体" w:hint="eastAsia"/>
                <w:sz w:val="21"/>
                <w:szCs w:val="22"/>
              </w:rPr>
              <w:t>〕</w:t>
            </w:r>
            <w:r>
              <w:rPr>
                <w:rFonts w:ascii="宋体" w:hAnsi="宋体" w:hint="eastAsia"/>
                <w:sz w:val="21"/>
                <w:szCs w:val="22"/>
              </w:rPr>
              <w:t>979</w:t>
            </w:r>
            <w:r>
              <w:rPr>
                <w:rFonts w:ascii="宋体" w:hAnsi="宋体" w:hint="eastAsia"/>
                <w:sz w:val="21"/>
                <w:szCs w:val="22"/>
              </w:rPr>
              <w:t xml:space="preserve">号　</w:t>
            </w:r>
          </w:p>
        </w:tc>
      </w:tr>
      <w:tr w:rsidR="00000000" w14:paraId="5C4D98A7" w14:textId="77777777">
        <w:trPr>
          <w:trHeight w:val="340"/>
          <w:jc w:val="center"/>
        </w:trPr>
        <w:tc>
          <w:tcPr>
            <w:tcW w:w="599" w:type="dxa"/>
            <w:tcMar>
              <w:left w:w="0" w:type="dxa"/>
              <w:right w:w="0" w:type="dxa"/>
            </w:tcMar>
            <w:vAlign w:val="center"/>
          </w:tcPr>
          <w:p w14:paraId="1315703B" w14:textId="77777777" w:rsidR="009F0280" w:rsidRDefault="009F0280">
            <w:pPr>
              <w:pStyle w:val="bn"/>
              <w:spacing w:line="240" w:lineRule="auto"/>
              <w:ind w:leftChars="0" w:right="42"/>
              <w:rPr>
                <w:rFonts w:ascii="宋体" w:hAnsi="宋体"/>
                <w:color w:val="auto"/>
                <w:kern w:val="21"/>
                <w:sz w:val="21"/>
              </w:rPr>
            </w:pPr>
            <w:r>
              <w:rPr>
                <w:rFonts w:ascii="宋体" w:hAnsi="宋体" w:hint="eastAsia"/>
                <w:color w:val="auto"/>
                <w:kern w:val="21"/>
                <w:sz w:val="21"/>
              </w:rPr>
              <w:t>14</w:t>
            </w:r>
          </w:p>
        </w:tc>
        <w:tc>
          <w:tcPr>
            <w:tcW w:w="6693" w:type="dxa"/>
            <w:tcMar>
              <w:left w:w="0" w:type="dxa"/>
              <w:right w:w="0" w:type="dxa"/>
            </w:tcMar>
            <w:vAlign w:val="center"/>
          </w:tcPr>
          <w:p w14:paraId="387F342B" w14:textId="77777777" w:rsidR="009F0280" w:rsidRDefault="009F0280">
            <w:pPr>
              <w:rPr>
                <w:rFonts w:ascii="宋体" w:hAnsi="宋体" w:hint="eastAsia"/>
                <w:color w:val="000000"/>
                <w:kern w:val="18"/>
                <w:szCs w:val="22"/>
              </w:rPr>
            </w:pPr>
            <w:r>
              <w:rPr>
                <w:rFonts w:ascii="宋体" w:hAnsi="宋体" w:hint="eastAsia"/>
                <w:color w:val="000000"/>
                <w:kern w:val="18"/>
                <w:szCs w:val="22"/>
              </w:rPr>
              <w:t>《国家电网公司电力安全工作规程（电网建设部分）（试行）》</w:t>
            </w:r>
          </w:p>
        </w:tc>
        <w:tc>
          <w:tcPr>
            <w:tcW w:w="2975" w:type="dxa"/>
            <w:tcMar>
              <w:left w:w="0" w:type="dxa"/>
              <w:right w:w="0" w:type="dxa"/>
            </w:tcMar>
            <w:vAlign w:val="center"/>
          </w:tcPr>
          <w:p w14:paraId="030119F6" w14:textId="77777777" w:rsidR="009F0280" w:rsidRDefault="009F0280">
            <w:pPr>
              <w:rPr>
                <w:rFonts w:ascii="宋体" w:hAnsi="宋体" w:hint="eastAsia"/>
                <w:color w:val="000000"/>
                <w:kern w:val="18"/>
                <w:szCs w:val="22"/>
              </w:rPr>
            </w:pPr>
            <w:r>
              <w:rPr>
                <w:rFonts w:ascii="宋体" w:hAnsi="宋体" w:hint="eastAsia"/>
                <w:color w:val="000000"/>
                <w:kern w:val="18"/>
                <w:szCs w:val="22"/>
              </w:rPr>
              <w:t>国家电网安质〔</w:t>
            </w:r>
            <w:r>
              <w:rPr>
                <w:rFonts w:ascii="宋体" w:hAnsi="宋体" w:hint="eastAsia"/>
                <w:color w:val="000000"/>
                <w:kern w:val="18"/>
                <w:szCs w:val="22"/>
              </w:rPr>
              <w:t>2016</w:t>
            </w:r>
            <w:r>
              <w:rPr>
                <w:rFonts w:ascii="宋体" w:hAnsi="宋体" w:hint="eastAsia"/>
                <w:color w:val="000000"/>
                <w:kern w:val="18"/>
                <w:szCs w:val="22"/>
              </w:rPr>
              <w:t>〕</w:t>
            </w:r>
            <w:r>
              <w:rPr>
                <w:rFonts w:ascii="宋体" w:hAnsi="宋体" w:hint="eastAsia"/>
                <w:color w:val="000000"/>
                <w:kern w:val="18"/>
                <w:szCs w:val="22"/>
              </w:rPr>
              <w:t>212</w:t>
            </w:r>
            <w:r>
              <w:rPr>
                <w:rFonts w:ascii="宋体" w:hAnsi="宋体" w:hint="eastAsia"/>
                <w:color w:val="000000"/>
                <w:kern w:val="18"/>
                <w:szCs w:val="22"/>
              </w:rPr>
              <w:t>号</w:t>
            </w:r>
          </w:p>
        </w:tc>
      </w:tr>
      <w:tr w:rsidR="00000000" w14:paraId="504F8788" w14:textId="77777777">
        <w:trPr>
          <w:trHeight w:val="340"/>
          <w:jc w:val="center"/>
        </w:trPr>
        <w:tc>
          <w:tcPr>
            <w:tcW w:w="599" w:type="dxa"/>
            <w:tcMar>
              <w:left w:w="0" w:type="dxa"/>
              <w:right w:w="0" w:type="dxa"/>
            </w:tcMar>
            <w:vAlign w:val="center"/>
          </w:tcPr>
          <w:p w14:paraId="27E637E8" w14:textId="77777777" w:rsidR="009F0280" w:rsidRDefault="009F0280">
            <w:pPr>
              <w:pStyle w:val="bn"/>
              <w:spacing w:line="240" w:lineRule="auto"/>
              <w:ind w:leftChars="0" w:right="42"/>
              <w:rPr>
                <w:rFonts w:ascii="宋体" w:hAnsi="宋体"/>
                <w:color w:val="auto"/>
                <w:kern w:val="21"/>
                <w:sz w:val="21"/>
              </w:rPr>
            </w:pPr>
            <w:r>
              <w:rPr>
                <w:rFonts w:ascii="宋体" w:hAnsi="宋体" w:hint="eastAsia"/>
                <w:color w:val="auto"/>
                <w:kern w:val="21"/>
                <w:sz w:val="21"/>
              </w:rPr>
              <w:t>15</w:t>
            </w:r>
          </w:p>
        </w:tc>
        <w:tc>
          <w:tcPr>
            <w:tcW w:w="6693" w:type="dxa"/>
            <w:tcMar>
              <w:left w:w="0" w:type="dxa"/>
              <w:right w:w="0" w:type="dxa"/>
            </w:tcMar>
            <w:vAlign w:val="center"/>
          </w:tcPr>
          <w:p w14:paraId="45FB85B7" w14:textId="77777777" w:rsidR="009F0280" w:rsidRDefault="009F0280">
            <w:pPr>
              <w:pStyle w:val="bn"/>
              <w:spacing w:line="240" w:lineRule="exact"/>
              <w:ind w:leftChars="9" w:left="19" w:right="42" w:firstLineChars="100" w:firstLine="210"/>
              <w:jc w:val="both"/>
              <w:rPr>
                <w:rFonts w:ascii="宋体" w:hAnsi="宋体" w:hint="eastAsia"/>
                <w:sz w:val="21"/>
                <w:szCs w:val="22"/>
              </w:rPr>
            </w:pPr>
            <w:r>
              <w:rPr>
                <w:rFonts w:ascii="宋体" w:hAnsi="宋体" w:hint="eastAsia"/>
                <w:sz w:val="21"/>
                <w:szCs w:val="22"/>
              </w:rPr>
              <w:t>《国家电网公司电力安全工作规程（变电站部分）》</w:t>
            </w:r>
          </w:p>
        </w:tc>
        <w:tc>
          <w:tcPr>
            <w:tcW w:w="2975" w:type="dxa"/>
            <w:tcMar>
              <w:left w:w="0" w:type="dxa"/>
              <w:right w:w="0" w:type="dxa"/>
            </w:tcMar>
            <w:vAlign w:val="center"/>
          </w:tcPr>
          <w:p w14:paraId="5D458D6D" w14:textId="77777777" w:rsidR="009F0280" w:rsidRDefault="009F0280">
            <w:pPr>
              <w:pStyle w:val="bn"/>
              <w:spacing w:line="240" w:lineRule="exact"/>
              <w:ind w:leftChars="9" w:left="19" w:right="42" w:firstLineChars="100" w:firstLine="210"/>
              <w:jc w:val="both"/>
              <w:rPr>
                <w:rFonts w:ascii="宋体" w:hAnsi="宋体" w:hint="eastAsia"/>
                <w:sz w:val="21"/>
                <w:szCs w:val="22"/>
              </w:rPr>
            </w:pPr>
            <w:r>
              <w:rPr>
                <w:rFonts w:ascii="宋体" w:hAnsi="宋体" w:hint="eastAsia"/>
                <w:sz w:val="21"/>
                <w:szCs w:val="22"/>
              </w:rPr>
              <w:t>Q/GDW1799.1-2013</w:t>
            </w:r>
          </w:p>
        </w:tc>
      </w:tr>
      <w:tr w:rsidR="00000000" w14:paraId="28EAC445" w14:textId="77777777">
        <w:trPr>
          <w:trHeight w:val="340"/>
          <w:jc w:val="center"/>
        </w:trPr>
        <w:tc>
          <w:tcPr>
            <w:tcW w:w="599" w:type="dxa"/>
            <w:tcMar>
              <w:left w:w="0" w:type="dxa"/>
              <w:right w:w="0" w:type="dxa"/>
            </w:tcMar>
            <w:vAlign w:val="center"/>
          </w:tcPr>
          <w:p w14:paraId="160F4CB1" w14:textId="77777777" w:rsidR="009F0280" w:rsidRDefault="009F0280">
            <w:pPr>
              <w:pStyle w:val="bn"/>
              <w:spacing w:line="240" w:lineRule="auto"/>
              <w:ind w:leftChars="0" w:right="42"/>
              <w:rPr>
                <w:rFonts w:ascii="宋体" w:hAnsi="宋体"/>
                <w:color w:val="auto"/>
                <w:kern w:val="21"/>
                <w:sz w:val="21"/>
              </w:rPr>
            </w:pPr>
            <w:r>
              <w:rPr>
                <w:rFonts w:ascii="宋体" w:hAnsi="宋体" w:hint="eastAsia"/>
                <w:color w:val="auto"/>
                <w:kern w:val="21"/>
                <w:sz w:val="21"/>
              </w:rPr>
              <w:t>16</w:t>
            </w:r>
          </w:p>
        </w:tc>
        <w:tc>
          <w:tcPr>
            <w:tcW w:w="6693" w:type="dxa"/>
            <w:tcMar>
              <w:left w:w="0" w:type="dxa"/>
              <w:right w:w="0" w:type="dxa"/>
            </w:tcMar>
            <w:vAlign w:val="center"/>
          </w:tcPr>
          <w:p w14:paraId="63FDE56F" w14:textId="77777777" w:rsidR="009F0280" w:rsidRDefault="009F0280">
            <w:pPr>
              <w:pStyle w:val="bn"/>
              <w:spacing w:line="240" w:lineRule="exact"/>
              <w:ind w:leftChars="0" w:left="0" w:right="42" w:firstLineChars="100" w:firstLine="210"/>
              <w:jc w:val="both"/>
              <w:rPr>
                <w:rFonts w:ascii="宋体" w:hAnsi="宋体"/>
                <w:color w:val="auto"/>
                <w:kern w:val="21"/>
                <w:sz w:val="21"/>
              </w:rPr>
            </w:pPr>
            <w:r>
              <w:rPr>
                <w:rFonts w:ascii="宋体" w:hAnsi="宋体"/>
                <w:kern w:val="21"/>
                <w:sz w:val="21"/>
              </w:rPr>
              <w:t>《建筑施工高处作业安全技术规范》</w:t>
            </w:r>
          </w:p>
        </w:tc>
        <w:tc>
          <w:tcPr>
            <w:tcW w:w="2975" w:type="dxa"/>
            <w:tcMar>
              <w:left w:w="0" w:type="dxa"/>
              <w:right w:w="0" w:type="dxa"/>
            </w:tcMar>
            <w:vAlign w:val="center"/>
          </w:tcPr>
          <w:p w14:paraId="1E57C9F0" w14:textId="77777777" w:rsidR="009F0280" w:rsidRDefault="009F0280">
            <w:pPr>
              <w:pStyle w:val="bn"/>
              <w:spacing w:line="240" w:lineRule="exact"/>
              <w:ind w:leftChars="0" w:left="0" w:right="42"/>
              <w:jc w:val="both"/>
              <w:rPr>
                <w:rFonts w:ascii="宋体" w:hAnsi="宋体"/>
                <w:color w:val="auto"/>
                <w:sz w:val="21"/>
              </w:rPr>
            </w:pPr>
            <w:r>
              <w:rPr>
                <w:rFonts w:ascii="宋体" w:hAnsi="宋体"/>
                <w:sz w:val="21"/>
              </w:rPr>
              <w:t>JGJ80</w:t>
            </w:r>
            <w:r>
              <w:rPr>
                <w:rFonts w:ascii="宋体" w:hAnsi="宋体" w:hint="eastAsia"/>
                <w:sz w:val="21"/>
              </w:rPr>
              <w:t>-</w:t>
            </w:r>
            <w:r>
              <w:rPr>
                <w:rFonts w:ascii="宋体" w:hAnsi="宋体" w:hint="eastAsia"/>
                <w:sz w:val="21"/>
              </w:rPr>
              <w:t>2016</w:t>
            </w:r>
          </w:p>
        </w:tc>
      </w:tr>
      <w:tr w:rsidR="00000000" w14:paraId="4DA278F6" w14:textId="77777777">
        <w:trPr>
          <w:trHeight w:val="340"/>
          <w:jc w:val="center"/>
        </w:trPr>
        <w:tc>
          <w:tcPr>
            <w:tcW w:w="599" w:type="dxa"/>
            <w:tcMar>
              <w:left w:w="0" w:type="dxa"/>
              <w:right w:w="0" w:type="dxa"/>
            </w:tcMar>
            <w:vAlign w:val="center"/>
          </w:tcPr>
          <w:p w14:paraId="51785ADD" w14:textId="77777777" w:rsidR="009F0280" w:rsidRDefault="009F0280">
            <w:pPr>
              <w:pStyle w:val="bn"/>
              <w:spacing w:line="240" w:lineRule="auto"/>
              <w:ind w:leftChars="0" w:right="42"/>
              <w:rPr>
                <w:rFonts w:ascii="宋体" w:hAnsi="宋体"/>
                <w:color w:val="auto"/>
                <w:kern w:val="21"/>
                <w:sz w:val="21"/>
              </w:rPr>
            </w:pPr>
            <w:r>
              <w:rPr>
                <w:rFonts w:ascii="宋体" w:hAnsi="宋体" w:hint="eastAsia"/>
                <w:color w:val="auto"/>
                <w:kern w:val="21"/>
                <w:sz w:val="21"/>
              </w:rPr>
              <w:t>17</w:t>
            </w:r>
          </w:p>
        </w:tc>
        <w:tc>
          <w:tcPr>
            <w:tcW w:w="6693" w:type="dxa"/>
            <w:tcMar>
              <w:left w:w="0" w:type="dxa"/>
              <w:right w:w="0" w:type="dxa"/>
            </w:tcMar>
            <w:vAlign w:val="center"/>
          </w:tcPr>
          <w:p w14:paraId="1142BB49" w14:textId="77777777" w:rsidR="009F0280" w:rsidRDefault="009F0280">
            <w:pPr>
              <w:pStyle w:val="bn"/>
              <w:spacing w:line="240" w:lineRule="exact"/>
              <w:ind w:leftChars="0" w:left="0" w:right="42" w:firstLineChars="100" w:firstLine="210"/>
              <w:jc w:val="both"/>
              <w:rPr>
                <w:rFonts w:ascii="宋体" w:hAnsi="宋体"/>
                <w:color w:val="auto"/>
                <w:kern w:val="21"/>
                <w:sz w:val="21"/>
              </w:rPr>
            </w:pPr>
            <w:r>
              <w:rPr>
                <w:rFonts w:ascii="宋体" w:hAnsi="宋体"/>
                <w:kern w:val="21"/>
                <w:sz w:val="21"/>
              </w:rPr>
              <w:t>《施工现场临时用电安全技术规范》</w:t>
            </w:r>
          </w:p>
        </w:tc>
        <w:tc>
          <w:tcPr>
            <w:tcW w:w="2975" w:type="dxa"/>
            <w:tcMar>
              <w:left w:w="0" w:type="dxa"/>
              <w:right w:w="0" w:type="dxa"/>
            </w:tcMar>
            <w:vAlign w:val="center"/>
          </w:tcPr>
          <w:p w14:paraId="4817A1AE" w14:textId="77777777" w:rsidR="009F0280" w:rsidRDefault="009F0280">
            <w:pPr>
              <w:pStyle w:val="bn"/>
              <w:spacing w:line="240" w:lineRule="exact"/>
              <w:ind w:leftChars="0" w:left="0" w:right="42"/>
              <w:jc w:val="both"/>
              <w:rPr>
                <w:rFonts w:ascii="宋体" w:hAnsi="宋体"/>
                <w:color w:val="auto"/>
                <w:sz w:val="21"/>
              </w:rPr>
            </w:pPr>
            <w:r>
              <w:rPr>
                <w:rFonts w:ascii="宋体" w:hAnsi="宋体"/>
                <w:sz w:val="21"/>
              </w:rPr>
              <w:t>JGJ46</w:t>
            </w:r>
            <w:r>
              <w:rPr>
                <w:rFonts w:ascii="宋体" w:hAnsi="宋体" w:hint="eastAsia"/>
                <w:sz w:val="21"/>
              </w:rPr>
              <w:t>-</w:t>
            </w:r>
            <w:r>
              <w:rPr>
                <w:rFonts w:ascii="宋体" w:hAnsi="宋体"/>
                <w:sz w:val="21"/>
              </w:rPr>
              <w:t>2005</w:t>
            </w:r>
          </w:p>
        </w:tc>
      </w:tr>
      <w:tr w:rsidR="00000000" w14:paraId="01BF88BF" w14:textId="77777777">
        <w:trPr>
          <w:trHeight w:val="340"/>
          <w:jc w:val="center"/>
        </w:trPr>
        <w:tc>
          <w:tcPr>
            <w:tcW w:w="599" w:type="dxa"/>
            <w:tcMar>
              <w:left w:w="0" w:type="dxa"/>
              <w:right w:w="0" w:type="dxa"/>
            </w:tcMar>
            <w:vAlign w:val="center"/>
          </w:tcPr>
          <w:p w14:paraId="6D074CA8" w14:textId="77777777" w:rsidR="009F0280" w:rsidRDefault="009F0280">
            <w:pPr>
              <w:pStyle w:val="bn"/>
              <w:spacing w:line="240" w:lineRule="auto"/>
              <w:ind w:leftChars="0" w:right="42"/>
              <w:rPr>
                <w:rFonts w:ascii="宋体" w:hAnsi="宋体"/>
                <w:color w:val="auto"/>
                <w:kern w:val="21"/>
                <w:sz w:val="21"/>
              </w:rPr>
            </w:pPr>
            <w:r>
              <w:rPr>
                <w:rFonts w:ascii="宋体" w:hAnsi="宋体" w:hint="eastAsia"/>
                <w:color w:val="auto"/>
                <w:kern w:val="21"/>
                <w:sz w:val="21"/>
              </w:rPr>
              <w:t>18</w:t>
            </w:r>
          </w:p>
        </w:tc>
        <w:tc>
          <w:tcPr>
            <w:tcW w:w="6693" w:type="dxa"/>
            <w:tcMar>
              <w:left w:w="0" w:type="dxa"/>
              <w:right w:w="0" w:type="dxa"/>
            </w:tcMar>
            <w:vAlign w:val="center"/>
          </w:tcPr>
          <w:p w14:paraId="4C14BA53" w14:textId="77777777" w:rsidR="009F0280" w:rsidRDefault="009F0280">
            <w:pPr>
              <w:pStyle w:val="bn"/>
              <w:spacing w:line="240" w:lineRule="exact"/>
              <w:ind w:leftChars="0" w:left="0" w:right="42" w:firstLineChars="100" w:firstLine="210"/>
              <w:jc w:val="both"/>
              <w:rPr>
                <w:rFonts w:ascii="宋体" w:hAnsi="宋体" w:hint="eastAsia"/>
                <w:color w:val="auto"/>
                <w:kern w:val="21"/>
                <w:sz w:val="21"/>
              </w:rPr>
            </w:pPr>
            <w:r>
              <w:rPr>
                <w:rFonts w:ascii="宋体" w:hAnsi="宋体"/>
                <w:kern w:val="21"/>
                <w:sz w:val="21"/>
              </w:rPr>
              <w:t>《电气装置安装工程质量检验及评定规程》</w:t>
            </w:r>
            <w:r>
              <w:rPr>
                <w:rFonts w:ascii="宋体" w:hAnsi="宋体" w:hint="eastAsia"/>
                <w:kern w:val="21"/>
                <w:sz w:val="21"/>
              </w:rPr>
              <w:t xml:space="preserve"> </w:t>
            </w:r>
          </w:p>
        </w:tc>
        <w:tc>
          <w:tcPr>
            <w:tcW w:w="2975" w:type="dxa"/>
            <w:tcMar>
              <w:left w:w="0" w:type="dxa"/>
              <w:right w:w="0" w:type="dxa"/>
            </w:tcMar>
            <w:vAlign w:val="center"/>
          </w:tcPr>
          <w:p w14:paraId="523CCE34" w14:textId="77777777" w:rsidR="009F0280" w:rsidRDefault="009F0280">
            <w:pPr>
              <w:pStyle w:val="bn"/>
              <w:spacing w:line="240" w:lineRule="exact"/>
              <w:ind w:leftChars="0" w:left="0" w:right="42"/>
              <w:jc w:val="both"/>
              <w:rPr>
                <w:rFonts w:ascii="宋体" w:hAnsi="宋体"/>
                <w:color w:val="auto"/>
                <w:sz w:val="21"/>
              </w:rPr>
            </w:pPr>
            <w:r>
              <w:rPr>
                <w:rFonts w:ascii="宋体" w:hAnsi="宋体"/>
                <w:color w:val="auto"/>
                <w:kern w:val="21"/>
                <w:sz w:val="21"/>
              </w:rPr>
              <w:t>DL/5161.1</w:t>
            </w:r>
            <w:r>
              <w:rPr>
                <w:rFonts w:ascii="宋体" w:hAnsi="宋体" w:hint="eastAsia"/>
                <w:color w:val="auto"/>
                <w:kern w:val="21"/>
                <w:sz w:val="21"/>
              </w:rPr>
              <w:t>-</w:t>
            </w:r>
            <w:r>
              <w:rPr>
                <w:rFonts w:ascii="宋体" w:hAnsi="宋体"/>
                <w:color w:val="auto"/>
                <w:kern w:val="21"/>
                <w:sz w:val="21"/>
              </w:rPr>
              <w:t>5161.</w:t>
            </w:r>
            <w:r>
              <w:rPr>
                <w:rFonts w:ascii="宋体" w:hAnsi="宋体" w:hint="eastAsia"/>
                <w:color w:val="auto"/>
                <w:kern w:val="21"/>
                <w:sz w:val="21"/>
              </w:rPr>
              <w:t>1</w:t>
            </w:r>
            <w:r>
              <w:rPr>
                <w:rFonts w:ascii="宋体" w:hAnsi="宋体"/>
                <w:color w:val="auto"/>
                <w:kern w:val="21"/>
                <w:sz w:val="21"/>
              </w:rPr>
              <w:t>7</w:t>
            </w:r>
            <w:r>
              <w:rPr>
                <w:rFonts w:ascii="宋体" w:hAnsi="宋体" w:hint="eastAsia"/>
                <w:color w:val="auto"/>
                <w:kern w:val="21"/>
                <w:sz w:val="21"/>
              </w:rPr>
              <w:t>-</w:t>
            </w:r>
            <w:r>
              <w:rPr>
                <w:rFonts w:ascii="宋体" w:hAnsi="宋体" w:hint="eastAsia"/>
                <w:color w:val="auto"/>
                <w:kern w:val="21"/>
                <w:sz w:val="21"/>
              </w:rPr>
              <w:t>2018</w:t>
            </w:r>
          </w:p>
        </w:tc>
      </w:tr>
      <w:tr w:rsidR="00000000" w14:paraId="2FD888AB" w14:textId="77777777">
        <w:trPr>
          <w:trHeight w:val="340"/>
          <w:jc w:val="center"/>
        </w:trPr>
        <w:tc>
          <w:tcPr>
            <w:tcW w:w="599" w:type="dxa"/>
            <w:tcMar>
              <w:left w:w="0" w:type="dxa"/>
              <w:right w:w="0" w:type="dxa"/>
            </w:tcMar>
            <w:vAlign w:val="center"/>
          </w:tcPr>
          <w:p w14:paraId="2BEDB16C" w14:textId="77777777" w:rsidR="009F0280" w:rsidRDefault="009F0280">
            <w:pPr>
              <w:pStyle w:val="bn"/>
              <w:spacing w:line="240" w:lineRule="auto"/>
              <w:ind w:leftChars="0" w:right="42"/>
              <w:rPr>
                <w:rFonts w:ascii="宋体" w:hAnsi="宋体"/>
                <w:kern w:val="21"/>
                <w:sz w:val="21"/>
              </w:rPr>
            </w:pPr>
            <w:r>
              <w:rPr>
                <w:rFonts w:ascii="宋体" w:hAnsi="宋体" w:hint="eastAsia"/>
                <w:kern w:val="21"/>
                <w:sz w:val="21"/>
              </w:rPr>
              <w:t>19</w:t>
            </w:r>
          </w:p>
        </w:tc>
        <w:tc>
          <w:tcPr>
            <w:tcW w:w="6693" w:type="dxa"/>
            <w:tcMar>
              <w:left w:w="0" w:type="dxa"/>
              <w:right w:w="0" w:type="dxa"/>
            </w:tcMar>
            <w:vAlign w:val="center"/>
          </w:tcPr>
          <w:p w14:paraId="58BC5241" w14:textId="77777777" w:rsidR="009F0280" w:rsidRDefault="009F0280">
            <w:pPr>
              <w:pStyle w:val="bn"/>
              <w:spacing w:line="240" w:lineRule="auto"/>
              <w:ind w:left="42" w:right="42"/>
              <w:jc w:val="both"/>
              <w:rPr>
                <w:rFonts w:ascii="宋体" w:hAnsi="宋体"/>
                <w:kern w:val="21"/>
                <w:sz w:val="21"/>
              </w:rPr>
            </w:pPr>
            <w:r>
              <w:rPr>
                <w:rFonts w:ascii="宋体" w:hAnsi="宋体" w:hint="eastAsia"/>
                <w:kern w:val="21"/>
                <w:sz w:val="21"/>
              </w:rPr>
              <w:t>《</w:t>
            </w:r>
            <w:r>
              <w:rPr>
                <w:rFonts w:ascii="宋体" w:hAnsi="宋体"/>
                <w:kern w:val="21"/>
                <w:sz w:val="21"/>
              </w:rPr>
              <w:t>电气装置安装工程电力变压器、油浸电抗器、互感器施工及验收规范</w:t>
            </w:r>
            <w:r>
              <w:rPr>
                <w:rFonts w:ascii="宋体" w:hAnsi="宋体" w:hint="eastAsia"/>
                <w:kern w:val="21"/>
                <w:sz w:val="21"/>
              </w:rPr>
              <w:t>》</w:t>
            </w:r>
          </w:p>
        </w:tc>
        <w:tc>
          <w:tcPr>
            <w:tcW w:w="2975" w:type="dxa"/>
            <w:tcMar>
              <w:left w:w="0" w:type="dxa"/>
              <w:right w:w="0" w:type="dxa"/>
            </w:tcMar>
            <w:vAlign w:val="center"/>
          </w:tcPr>
          <w:p w14:paraId="4BAC662C" w14:textId="77777777" w:rsidR="009F0280" w:rsidRDefault="009F0280">
            <w:pPr>
              <w:pStyle w:val="bn"/>
              <w:spacing w:line="240" w:lineRule="auto"/>
              <w:ind w:leftChars="0" w:left="0" w:right="42"/>
              <w:jc w:val="both"/>
              <w:rPr>
                <w:rFonts w:ascii="宋体" w:hAnsi="宋体"/>
                <w:kern w:val="21"/>
                <w:sz w:val="21"/>
              </w:rPr>
            </w:pPr>
            <w:r>
              <w:rPr>
                <w:rFonts w:ascii="宋体" w:hAnsi="宋体"/>
                <w:kern w:val="21"/>
                <w:sz w:val="21"/>
              </w:rPr>
              <w:t>GB50148-2010</w:t>
            </w:r>
          </w:p>
        </w:tc>
      </w:tr>
      <w:tr w:rsidR="00000000" w14:paraId="0585D481" w14:textId="77777777">
        <w:trPr>
          <w:trHeight w:val="340"/>
          <w:jc w:val="center"/>
        </w:trPr>
        <w:tc>
          <w:tcPr>
            <w:tcW w:w="599" w:type="dxa"/>
            <w:tcMar>
              <w:left w:w="0" w:type="dxa"/>
              <w:right w:w="0" w:type="dxa"/>
            </w:tcMar>
            <w:vAlign w:val="center"/>
          </w:tcPr>
          <w:p w14:paraId="20FFC411" w14:textId="77777777" w:rsidR="009F0280" w:rsidRDefault="009F0280">
            <w:pPr>
              <w:pStyle w:val="bn"/>
              <w:spacing w:line="240" w:lineRule="auto"/>
              <w:ind w:leftChars="0" w:right="42"/>
              <w:rPr>
                <w:rFonts w:ascii="宋体" w:hAnsi="宋体"/>
                <w:kern w:val="21"/>
                <w:sz w:val="21"/>
              </w:rPr>
            </w:pPr>
            <w:r>
              <w:rPr>
                <w:rFonts w:ascii="宋体" w:hAnsi="宋体" w:hint="eastAsia"/>
                <w:kern w:val="21"/>
                <w:sz w:val="21"/>
              </w:rPr>
              <w:t>20</w:t>
            </w:r>
          </w:p>
        </w:tc>
        <w:tc>
          <w:tcPr>
            <w:tcW w:w="6693" w:type="dxa"/>
            <w:tcMar>
              <w:left w:w="0" w:type="dxa"/>
              <w:right w:w="0" w:type="dxa"/>
            </w:tcMar>
            <w:vAlign w:val="center"/>
          </w:tcPr>
          <w:p w14:paraId="0F117FA5" w14:textId="77777777" w:rsidR="009F0280" w:rsidRDefault="009F0280">
            <w:pPr>
              <w:pStyle w:val="bn"/>
              <w:spacing w:line="240" w:lineRule="auto"/>
              <w:ind w:leftChars="0" w:left="0" w:right="42" w:firstLineChars="100" w:firstLine="210"/>
              <w:jc w:val="both"/>
              <w:rPr>
                <w:rFonts w:ascii="宋体" w:hAnsi="宋体"/>
                <w:kern w:val="21"/>
                <w:sz w:val="21"/>
              </w:rPr>
            </w:pPr>
            <w:r>
              <w:rPr>
                <w:rFonts w:ascii="宋体" w:hAnsi="宋体" w:hint="eastAsia"/>
                <w:kern w:val="21"/>
                <w:sz w:val="21"/>
              </w:rPr>
              <w:t>《</w:t>
            </w:r>
            <w:r>
              <w:rPr>
                <w:rFonts w:ascii="宋体" w:hAnsi="宋体"/>
                <w:kern w:val="21"/>
                <w:sz w:val="21"/>
              </w:rPr>
              <w:t>电气装置安装工程电气设备交接试验标准及条文说明</w:t>
            </w:r>
            <w:r>
              <w:rPr>
                <w:rFonts w:ascii="宋体" w:hAnsi="宋体" w:hint="eastAsia"/>
                <w:kern w:val="21"/>
                <w:sz w:val="21"/>
              </w:rPr>
              <w:t>》</w:t>
            </w:r>
          </w:p>
        </w:tc>
        <w:tc>
          <w:tcPr>
            <w:tcW w:w="2975" w:type="dxa"/>
            <w:tcMar>
              <w:left w:w="0" w:type="dxa"/>
              <w:right w:w="0" w:type="dxa"/>
            </w:tcMar>
            <w:vAlign w:val="center"/>
          </w:tcPr>
          <w:p w14:paraId="2D5A8AA6" w14:textId="77777777" w:rsidR="009F0280" w:rsidRDefault="009F0280">
            <w:pPr>
              <w:pStyle w:val="bn"/>
              <w:spacing w:line="240" w:lineRule="auto"/>
              <w:ind w:leftChars="0" w:left="0" w:right="42"/>
              <w:jc w:val="both"/>
              <w:rPr>
                <w:rFonts w:ascii="宋体" w:hAnsi="宋体"/>
                <w:kern w:val="21"/>
                <w:sz w:val="21"/>
              </w:rPr>
            </w:pPr>
            <w:r>
              <w:rPr>
                <w:rFonts w:ascii="宋体" w:hAnsi="宋体"/>
                <w:kern w:val="21"/>
                <w:sz w:val="21"/>
              </w:rPr>
              <w:t>GB50150-20</w:t>
            </w:r>
            <w:r>
              <w:rPr>
                <w:rFonts w:ascii="宋体" w:hAnsi="宋体" w:hint="eastAsia"/>
                <w:kern w:val="21"/>
                <w:sz w:val="21"/>
              </w:rPr>
              <w:t>1</w:t>
            </w:r>
            <w:r>
              <w:rPr>
                <w:rFonts w:ascii="宋体" w:hAnsi="宋体"/>
                <w:kern w:val="21"/>
                <w:sz w:val="21"/>
              </w:rPr>
              <w:t>6</w:t>
            </w:r>
          </w:p>
        </w:tc>
      </w:tr>
      <w:tr w:rsidR="00000000" w14:paraId="693CFC23" w14:textId="77777777">
        <w:trPr>
          <w:trHeight w:val="340"/>
          <w:jc w:val="center"/>
        </w:trPr>
        <w:tc>
          <w:tcPr>
            <w:tcW w:w="599" w:type="dxa"/>
            <w:tcMar>
              <w:left w:w="0" w:type="dxa"/>
              <w:right w:w="0" w:type="dxa"/>
            </w:tcMar>
            <w:vAlign w:val="center"/>
          </w:tcPr>
          <w:p w14:paraId="7A36164D" w14:textId="77777777" w:rsidR="009F0280" w:rsidRDefault="009F0280">
            <w:pPr>
              <w:pStyle w:val="bn"/>
              <w:spacing w:line="240" w:lineRule="auto"/>
              <w:ind w:leftChars="0" w:right="42"/>
              <w:rPr>
                <w:rFonts w:ascii="宋体" w:hAnsi="宋体" w:hint="eastAsia"/>
                <w:kern w:val="21"/>
                <w:sz w:val="21"/>
              </w:rPr>
            </w:pPr>
            <w:r>
              <w:rPr>
                <w:rFonts w:ascii="宋体" w:hAnsi="宋体" w:hint="eastAsia"/>
                <w:kern w:val="21"/>
                <w:sz w:val="21"/>
              </w:rPr>
              <w:t>21</w:t>
            </w:r>
          </w:p>
        </w:tc>
        <w:tc>
          <w:tcPr>
            <w:tcW w:w="6693" w:type="dxa"/>
            <w:tcMar>
              <w:left w:w="0" w:type="dxa"/>
              <w:right w:w="0" w:type="dxa"/>
            </w:tcMar>
            <w:vAlign w:val="center"/>
          </w:tcPr>
          <w:p w14:paraId="08028615" w14:textId="77777777" w:rsidR="009F0280" w:rsidRDefault="009F0280">
            <w:pPr>
              <w:pStyle w:val="bn"/>
              <w:spacing w:line="240" w:lineRule="auto"/>
              <w:ind w:leftChars="0" w:left="0" w:right="42" w:firstLineChars="100" w:firstLine="210"/>
              <w:jc w:val="both"/>
              <w:rPr>
                <w:rFonts w:ascii="宋体" w:hAnsi="宋体" w:hint="eastAsia"/>
                <w:color w:val="auto"/>
                <w:kern w:val="21"/>
                <w:sz w:val="21"/>
              </w:rPr>
            </w:pPr>
            <w:r>
              <w:rPr>
                <w:rFonts w:ascii="宋体" w:hAnsi="宋体" w:hint="eastAsia"/>
                <w:color w:val="auto"/>
                <w:kern w:val="21"/>
                <w:sz w:val="21"/>
              </w:rPr>
              <w:t>《输变电工程设备安装质量管理重点措施（试行）》</w:t>
            </w:r>
          </w:p>
        </w:tc>
        <w:tc>
          <w:tcPr>
            <w:tcW w:w="2975" w:type="dxa"/>
            <w:tcMar>
              <w:left w:w="0" w:type="dxa"/>
              <w:right w:w="0" w:type="dxa"/>
            </w:tcMar>
            <w:vAlign w:val="center"/>
          </w:tcPr>
          <w:p w14:paraId="63DE7BB7" w14:textId="77777777" w:rsidR="009F0280" w:rsidRDefault="009F0280">
            <w:pPr>
              <w:pStyle w:val="bn"/>
              <w:spacing w:line="240" w:lineRule="auto"/>
              <w:ind w:leftChars="0" w:left="0" w:right="42"/>
              <w:jc w:val="both"/>
              <w:rPr>
                <w:rFonts w:ascii="宋体" w:hAnsi="宋体" w:hint="eastAsia"/>
                <w:color w:val="auto"/>
                <w:kern w:val="21"/>
                <w:sz w:val="21"/>
              </w:rPr>
            </w:pPr>
            <w:r>
              <w:rPr>
                <w:rFonts w:ascii="宋体" w:hAnsi="宋体" w:hint="eastAsia"/>
                <w:color w:val="auto"/>
                <w:kern w:val="21"/>
                <w:sz w:val="21"/>
              </w:rPr>
              <w:t>基建安质</w:t>
            </w:r>
            <w:r>
              <w:rPr>
                <w:rFonts w:ascii="宋体" w:hAnsi="宋体" w:hint="eastAsia"/>
                <w:color w:val="auto"/>
                <w:kern w:val="21"/>
                <w:sz w:val="21"/>
              </w:rPr>
              <w:t>[2014]38</w:t>
            </w:r>
            <w:r>
              <w:rPr>
                <w:rFonts w:ascii="宋体" w:hAnsi="宋体" w:hint="eastAsia"/>
                <w:color w:val="auto"/>
                <w:kern w:val="21"/>
                <w:sz w:val="21"/>
              </w:rPr>
              <w:t>号</w:t>
            </w:r>
          </w:p>
        </w:tc>
      </w:tr>
      <w:tr w:rsidR="00000000" w14:paraId="70392338" w14:textId="77777777">
        <w:trPr>
          <w:trHeight w:val="340"/>
          <w:jc w:val="center"/>
        </w:trPr>
        <w:tc>
          <w:tcPr>
            <w:tcW w:w="599" w:type="dxa"/>
            <w:tcMar>
              <w:left w:w="0" w:type="dxa"/>
              <w:right w:w="0" w:type="dxa"/>
            </w:tcMar>
            <w:vAlign w:val="center"/>
          </w:tcPr>
          <w:p w14:paraId="63A1B0B1" w14:textId="77777777" w:rsidR="009F0280" w:rsidRDefault="009F0280">
            <w:pPr>
              <w:pStyle w:val="bn"/>
              <w:spacing w:line="240" w:lineRule="auto"/>
              <w:ind w:leftChars="0" w:right="42"/>
              <w:rPr>
                <w:rFonts w:ascii="宋体" w:hAnsi="宋体" w:hint="eastAsia"/>
                <w:kern w:val="21"/>
                <w:sz w:val="21"/>
              </w:rPr>
            </w:pPr>
            <w:r>
              <w:rPr>
                <w:rFonts w:ascii="宋体" w:hAnsi="宋体" w:hint="eastAsia"/>
                <w:kern w:val="21"/>
                <w:sz w:val="21"/>
              </w:rPr>
              <w:t>22</w:t>
            </w:r>
          </w:p>
        </w:tc>
        <w:tc>
          <w:tcPr>
            <w:tcW w:w="6693" w:type="dxa"/>
            <w:tcMar>
              <w:left w:w="0" w:type="dxa"/>
              <w:right w:w="0" w:type="dxa"/>
            </w:tcMar>
            <w:vAlign w:val="center"/>
          </w:tcPr>
          <w:p w14:paraId="4D04584E" w14:textId="77777777" w:rsidR="009F0280" w:rsidRDefault="009F0280">
            <w:pPr>
              <w:pStyle w:val="bn"/>
              <w:spacing w:line="240" w:lineRule="auto"/>
              <w:ind w:leftChars="0" w:left="0" w:right="42" w:firstLineChars="100" w:firstLine="210"/>
              <w:jc w:val="both"/>
              <w:rPr>
                <w:rFonts w:ascii="宋体" w:hAnsi="宋体" w:hint="eastAsia"/>
                <w:kern w:val="21"/>
                <w:sz w:val="21"/>
              </w:rPr>
            </w:pPr>
            <w:r>
              <w:rPr>
                <w:rFonts w:ascii="宋体" w:hAnsi="宋体" w:hint="eastAsia"/>
                <w:kern w:val="21"/>
                <w:sz w:val="21"/>
              </w:rPr>
              <w:t>厂家提供的本工程配套图纸资料及安装技术手册</w:t>
            </w:r>
          </w:p>
        </w:tc>
        <w:tc>
          <w:tcPr>
            <w:tcW w:w="2975" w:type="dxa"/>
            <w:tcMar>
              <w:left w:w="0" w:type="dxa"/>
              <w:right w:w="0" w:type="dxa"/>
            </w:tcMar>
            <w:vAlign w:val="center"/>
          </w:tcPr>
          <w:p w14:paraId="3ABC98A7" w14:textId="77777777" w:rsidR="009F0280" w:rsidRDefault="009F0280">
            <w:pPr>
              <w:pStyle w:val="bn"/>
              <w:spacing w:line="240" w:lineRule="auto"/>
              <w:ind w:leftChars="0" w:left="0" w:right="42"/>
              <w:jc w:val="both"/>
              <w:rPr>
                <w:rFonts w:ascii="宋体" w:hAnsi="宋体"/>
                <w:kern w:val="21"/>
                <w:sz w:val="21"/>
              </w:rPr>
            </w:pPr>
          </w:p>
        </w:tc>
      </w:tr>
    </w:tbl>
    <w:p w14:paraId="5B091267" w14:textId="77777777" w:rsidR="009F0280" w:rsidRDefault="009F0280">
      <w:pPr>
        <w:pStyle w:val="1"/>
        <w:spacing w:before="0" w:after="0"/>
        <w:ind w:left="568" w:hangingChars="202" w:hanging="568"/>
        <w:rPr>
          <w:rFonts w:hint="eastAsia"/>
          <w:sz w:val="28"/>
        </w:rPr>
      </w:pPr>
      <w:bookmarkStart w:id="7" w:name="_Toc383719471"/>
      <w:r>
        <w:rPr>
          <w:rFonts w:hint="eastAsia"/>
          <w:sz w:val="28"/>
        </w:rPr>
        <w:t>2</w:t>
      </w:r>
      <w:r>
        <w:rPr>
          <w:rFonts w:hint="eastAsia"/>
          <w:sz w:val="28"/>
        </w:rPr>
        <w:t>、工程概况</w:t>
      </w:r>
      <w:bookmarkEnd w:id="7"/>
    </w:p>
    <w:p w14:paraId="0613EB63" w14:textId="77777777" w:rsidR="009F0280" w:rsidRDefault="009F0280">
      <w:pPr>
        <w:pStyle w:val="af8"/>
        <w:numPr>
          <w:ilvl w:val="0"/>
          <w:numId w:val="0"/>
        </w:numPr>
        <w:tabs>
          <w:tab w:val="left" w:pos="839"/>
          <w:tab w:val="left" w:pos="1276"/>
        </w:tabs>
        <w:ind w:firstLineChars="200" w:firstLine="480"/>
        <w:rPr>
          <w:rFonts w:hAnsi="宋体" w:cs="Arial" w:hint="eastAsia"/>
          <w:sz w:val="24"/>
          <w:szCs w:val="28"/>
        </w:rPr>
      </w:pPr>
      <w:bookmarkStart w:id="8" w:name="_Toc25276"/>
      <w:bookmarkStart w:id="9" w:name="_Toc335824101"/>
      <w:r>
        <w:rPr>
          <w:rFonts w:hAnsi="宋体" w:hint="eastAsia"/>
          <w:sz w:val="24"/>
        </w:rPr>
        <w:t>江苏</w:t>
      </w:r>
      <w:r>
        <w:rPr>
          <w:rFonts w:hAnsi="宋体" w:hint="eastAsia"/>
          <w:sz w:val="24"/>
        </w:rPr>
        <w:t>宿豫东</w:t>
      </w:r>
      <w:r>
        <w:rPr>
          <w:rFonts w:hAnsi="宋体" w:hint="eastAsia"/>
          <w:sz w:val="24"/>
        </w:rPr>
        <w:t>500kV</w:t>
      </w:r>
      <w:r>
        <w:rPr>
          <w:rFonts w:hAnsi="宋体" w:hint="eastAsia"/>
          <w:sz w:val="24"/>
        </w:rPr>
        <w:t>变电站新建</w:t>
      </w:r>
      <w:r>
        <w:rPr>
          <w:rFonts w:hAnsi="宋体" w:hint="eastAsia"/>
          <w:sz w:val="24"/>
        </w:rPr>
        <w:t>工程</w:t>
      </w:r>
      <w:r>
        <w:rPr>
          <w:rFonts w:hAnsi="宋体" w:cs="Arial" w:hint="eastAsia"/>
          <w:sz w:val="24"/>
          <w:szCs w:val="28"/>
        </w:rPr>
        <w:t>远期规模</w:t>
      </w:r>
      <w:r>
        <w:rPr>
          <w:rFonts w:hAnsi="宋体" w:cs="Arial" w:hint="eastAsia"/>
          <w:sz w:val="24"/>
          <w:szCs w:val="28"/>
        </w:rPr>
        <w:t>100MVA</w:t>
      </w:r>
      <w:r>
        <w:rPr>
          <w:rFonts w:hAnsi="宋体" w:cs="Arial" w:hint="eastAsia"/>
          <w:sz w:val="24"/>
          <w:szCs w:val="28"/>
        </w:rPr>
        <w:t>主变压器</w:t>
      </w:r>
      <w:r>
        <w:rPr>
          <w:rFonts w:hAnsi="宋体" w:cs="Arial" w:hint="eastAsia"/>
          <w:sz w:val="24"/>
          <w:szCs w:val="28"/>
        </w:rPr>
        <w:t>4</w:t>
      </w:r>
      <w:r>
        <w:rPr>
          <w:rFonts w:hAnsi="宋体" w:cs="Arial" w:hint="eastAsia"/>
          <w:sz w:val="24"/>
          <w:szCs w:val="28"/>
        </w:rPr>
        <w:t>组。本期安装</w:t>
      </w:r>
      <w:r>
        <w:rPr>
          <w:rFonts w:hAnsi="宋体" w:cs="Arial" w:hint="eastAsia"/>
          <w:sz w:val="24"/>
          <w:szCs w:val="28"/>
        </w:rPr>
        <w:t>100</w:t>
      </w:r>
      <w:r>
        <w:rPr>
          <w:rFonts w:hAnsi="宋体" w:cs="Arial" w:hint="eastAsia"/>
          <w:sz w:val="24"/>
          <w:szCs w:val="28"/>
        </w:rPr>
        <w:t>0</w:t>
      </w:r>
      <w:r>
        <w:rPr>
          <w:rFonts w:hAnsi="宋体" w:cs="Arial" w:hint="eastAsia"/>
          <w:sz w:val="24"/>
          <w:szCs w:val="28"/>
        </w:rPr>
        <w:t>MVA</w:t>
      </w:r>
      <w:r>
        <w:rPr>
          <w:rFonts w:hAnsi="宋体" w:cs="Arial" w:hint="eastAsia"/>
          <w:sz w:val="24"/>
          <w:szCs w:val="28"/>
        </w:rPr>
        <w:t>主变压器</w:t>
      </w:r>
      <w:r>
        <w:rPr>
          <w:rFonts w:hAnsi="宋体" w:cs="Arial" w:hint="eastAsia"/>
          <w:sz w:val="24"/>
          <w:szCs w:val="28"/>
        </w:rPr>
        <w:t>1</w:t>
      </w:r>
      <w:r>
        <w:rPr>
          <w:rFonts w:hAnsi="宋体" w:cs="Arial" w:hint="eastAsia"/>
          <w:sz w:val="24"/>
          <w:szCs w:val="28"/>
        </w:rPr>
        <w:t>组，</w:t>
      </w:r>
      <w:r>
        <w:rPr>
          <w:rFonts w:hAnsi="宋体" w:hint="eastAsia"/>
          <w:sz w:val="24"/>
        </w:rPr>
        <w:t>厂家为</w:t>
      </w:r>
      <w:r>
        <w:rPr>
          <w:rFonts w:hAnsi="宋体" w:hint="eastAsia"/>
          <w:sz w:val="24"/>
        </w:rPr>
        <w:t>常州西电变压器</w:t>
      </w:r>
      <w:r>
        <w:rPr>
          <w:rFonts w:hAnsi="宋体" w:hint="eastAsia"/>
          <w:sz w:val="24"/>
        </w:rPr>
        <w:t>有限</w:t>
      </w:r>
      <w:r>
        <w:rPr>
          <w:rFonts w:hAnsi="宋体" w:hint="eastAsia"/>
          <w:sz w:val="24"/>
        </w:rPr>
        <w:t>责任</w:t>
      </w:r>
      <w:r>
        <w:rPr>
          <w:rFonts w:hAnsi="宋体" w:hint="eastAsia"/>
          <w:sz w:val="24"/>
        </w:rPr>
        <w:t>公司</w:t>
      </w:r>
      <w:r>
        <w:rPr>
          <w:rFonts w:hAnsi="宋体" w:cs="Arial" w:hint="eastAsia"/>
          <w:sz w:val="24"/>
          <w:szCs w:val="28"/>
        </w:rPr>
        <w:t>（</w:t>
      </w:r>
      <w:r>
        <w:rPr>
          <w:rFonts w:hAnsi="宋体" w:hint="eastAsia"/>
          <w:sz w:val="24"/>
        </w:rPr>
        <w:t>#2</w:t>
      </w:r>
      <w:r>
        <w:rPr>
          <w:rFonts w:hAnsi="宋体" w:cs="Arial" w:hint="eastAsia"/>
          <w:sz w:val="24"/>
          <w:szCs w:val="28"/>
        </w:rPr>
        <w:t>号主变</w:t>
      </w:r>
      <w:r>
        <w:rPr>
          <w:rFonts w:hAnsi="宋体" w:cs="Arial" w:hint="eastAsia"/>
          <w:sz w:val="24"/>
          <w:szCs w:val="28"/>
        </w:rPr>
        <w:t>）</w:t>
      </w:r>
      <w:r>
        <w:rPr>
          <w:rFonts w:hAnsi="宋体" w:cs="Arial" w:hint="eastAsia"/>
          <w:sz w:val="24"/>
          <w:szCs w:val="28"/>
        </w:rPr>
        <w:t>，均为</w:t>
      </w:r>
      <w:r>
        <w:rPr>
          <w:rFonts w:hAnsi="宋体" w:cs="Arial" w:hint="eastAsia"/>
          <w:sz w:val="24"/>
          <w:szCs w:val="28"/>
        </w:rPr>
        <w:t>3</w:t>
      </w:r>
      <w:r>
        <w:rPr>
          <w:rFonts w:hAnsi="宋体" w:cs="Arial" w:hint="eastAsia"/>
          <w:sz w:val="24"/>
          <w:szCs w:val="28"/>
        </w:rPr>
        <w:t>相分体式，规格参数如下：</w:t>
      </w:r>
    </w:p>
    <w:p w14:paraId="4539F301" w14:textId="77777777" w:rsidR="009F0280" w:rsidRDefault="009F0280">
      <w:pPr>
        <w:pStyle w:val="af8"/>
        <w:numPr>
          <w:ilvl w:val="0"/>
          <w:numId w:val="0"/>
        </w:numPr>
        <w:tabs>
          <w:tab w:val="left" w:pos="839"/>
          <w:tab w:val="left" w:pos="1276"/>
        </w:tabs>
        <w:ind w:left="418" w:hangingChars="174" w:hanging="418"/>
        <w:rPr>
          <w:rFonts w:hAnsi="宋体" w:hint="eastAsia"/>
          <w:sz w:val="24"/>
        </w:rPr>
      </w:pPr>
      <w:r>
        <w:rPr>
          <w:rFonts w:hAnsi="宋体"/>
          <w:sz w:val="24"/>
        </w:rPr>
        <w:t>型号</w:t>
      </w:r>
      <w:r>
        <w:rPr>
          <w:rFonts w:hAnsi="宋体" w:hint="eastAsia"/>
          <w:sz w:val="24"/>
        </w:rPr>
        <w:t>：</w:t>
      </w:r>
      <w:r>
        <w:rPr>
          <w:rFonts w:hAnsi="宋体"/>
          <w:sz w:val="24"/>
        </w:rPr>
        <w:t>O</w:t>
      </w:r>
      <w:r>
        <w:rPr>
          <w:rFonts w:hAnsi="宋体" w:hint="eastAsia"/>
          <w:sz w:val="24"/>
        </w:rPr>
        <w:t>DFS-334000/500</w:t>
      </w:r>
    </w:p>
    <w:p w14:paraId="5B2C567D" w14:textId="77777777" w:rsidR="009F0280" w:rsidRDefault="009F0280">
      <w:pPr>
        <w:pStyle w:val="af8"/>
        <w:numPr>
          <w:ilvl w:val="0"/>
          <w:numId w:val="0"/>
        </w:numPr>
        <w:tabs>
          <w:tab w:val="left" w:pos="839"/>
          <w:tab w:val="left" w:pos="1276"/>
        </w:tabs>
        <w:ind w:left="418" w:hangingChars="174" w:hanging="418"/>
        <w:rPr>
          <w:rFonts w:hAnsi="宋体" w:hint="eastAsia"/>
          <w:sz w:val="24"/>
        </w:rPr>
      </w:pPr>
      <w:r>
        <w:rPr>
          <w:rFonts w:hAnsi="宋体" w:hint="eastAsia"/>
          <w:sz w:val="24"/>
        </w:rPr>
        <w:t>额定容量：</w:t>
      </w:r>
      <w:r>
        <w:rPr>
          <w:rFonts w:hAnsi="宋体" w:hint="eastAsia"/>
          <w:sz w:val="24"/>
        </w:rPr>
        <w:t>334/334/100MVA</w:t>
      </w:r>
    </w:p>
    <w:p w14:paraId="4EFECD2E" w14:textId="77777777" w:rsidR="009F0280" w:rsidRDefault="009F0280">
      <w:pPr>
        <w:pStyle w:val="af8"/>
        <w:numPr>
          <w:ilvl w:val="0"/>
          <w:numId w:val="0"/>
        </w:numPr>
        <w:tabs>
          <w:tab w:val="left" w:pos="839"/>
          <w:tab w:val="left" w:pos="1276"/>
        </w:tabs>
        <w:ind w:left="418" w:hangingChars="174" w:hanging="418"/>
        <w:rPr>
          <w:rFonts w:hAnsi="宋体" w:hint="eastAsia"/>
          <w:sz w:val="24"/>
        </w:rPr>
      </w:pPr>
      <w:r>
        <w:rPr>
          <w:rFonts w:hAnsi="宋体" w:hint="eastAsia"/>
          <w:sz w:val="24"/>
        </w:rPr>
        <w:t>额定电压：（</w:t>
      </w:r>
      <w:r>
        <w:rPr>
          <w:rFonts w:hAnsi="宋体" w:hint="eastAsia"/>
          <w:sz w:val="24"/>
        </w:rPr>
        <w:t>51</w:t>
      </w:r>
      <w:r>
        <w:rPr>
          <w:rFonts w:hAnsi="宋体" w:hint="eastAsia"/>
          <w:sz w:val="24"/>
        </w:rPr>
        <w:t>5</w:t>
      </w:r>
      <w:r>
        <w:rPr>
          <w:rFonts w:hAnsi="宋体" w:hint="eastAsia"/>
          <w:sz w:val="24"/>
        </w:rPr>
        <w:t>/</w:t>
      </w:r>
      <w:r>
        <w:rPr>
          <w:rFonts w:hAnsi="宋体"/>
          <w:sz w:val="24"/>
        </w:rPr>
        <w:t>√</w:t>
      </w:r>
      <w:r>
        <w:rPr>
          <w:rFonts w:hAnsi="宋体" w:hint="eastAsia"/>
          <w:sz w:val="24"/>
        </w:rPr>
        <w:t>3</w:t>
      </w:r>
      <w:r>
        <w:rPr>
          <w:rFonts w:hAnsi="宋体" w:hint="eastAsia"/>
          <w:sz w:val="24"/>
        </w:rPr>
        <w:t>）</w:t>
      </w:r>
      <w:r>
        <w:rPr>
          <w:rFonts w:hAnsi="宋体" w:hint="eastAsia"/>
          <w:sz w:val="24"/>
        </w:rPr>
        <w:t>/</w:t>
      </w:r>
      <w:r>
        <w:rPr>
          <w:rFonts w:hAnsi="宋体" w:hint="eastAsia"/>
          <w:sz w:val="24"/>
        </w:rPr>
        <w:t>（</w:t>
      </w:r>
      <w:r>
        <w:rPr>
          <w:rFonts w:hAnsi="宋体" w:hint="eastAsia"/>
          <w:sz w:val="24"/>
        </w:rPr>
        <w:t>230/</w:t>
      </w:r>
      <w:r>
        <w:rPr>
          <w:rFonts w:hAnsi="宋体"/>
          <w:sz w:val="24"/>
        </w:rPr>
        <w:t>√</w:t>
      </w:r>
      <w:r>
        <w:rPr>
          <w:rFonts w:hAnsi="宋体" w:hint="eastAsia"/>
          <w:sz w:val="24"/>
        </w:rPr>
        <w:t>3</w:t>
      </w:r>
      <w:r>
        <w:rPr>
          <w:rFonts w:hAnsi="宋体" w:hint="eastAsia"/>
          <w:sz w:val="24"/>
        </w:rPr>
        <w:t>±</w:t>
      </w:r>
      <w:r>
        <w:rPr>
          <w:rFonts w:hAnsi="宋体" w:hint="eastAsia"/>
          <w:sz w:val="24"/>
        </w:rPr>
        <w:t>2x2.5%</w:t>
      </w:r>
      <w:r>
        <w:rPr>
          <w:rFonts w:hAnsi="宋体" w:hint="eastAsia"/>
          <w:sz w:val="24"/>
        </w:rPr>
        <w:t>）</w:t>
      </w:r>
      <w:r>
        <w:rPr>
          <w:rFonts w:hAnsi="宋体" w:hint="eastAsia"/>
          <w:sz w:val="24"/>
        </w:rPr>
        <w:t>/36 kV</w:t>
      </w:r>
    </w:p>
    <w:p w14:paraId="20123A66" w14:textId="77777777" w:rsidR="009F0280" w:rsidRDefault="009F0280">
      <w:pPr>
        <w:pStyle w:val="af8"/>
        <w:numPr>
          <w:ilvl w:val="0"/>
          <w:numId w:val="0"/>
        </w:numPr>
        <w:tabs>
          <w:tab w:val="left" w:pos="839"/>
          <w:tab w:val="left" w:pos="1276"/>
        </w:tabs>
        <w:ind w:left="418" w:hangingChars="174" w:hanging="418"/>
        <w:rPr>
          <w:rFonts w:hAnsi="宋体" w:hint="eastAsia"/>
          <w:sz w:val="24"/>
        </w:rPr>
      </w:pPr>
      <w:r>
        <w:rPr>
          <w:rFonts w:hAnsi="宋体" w:hint="eastAsia"/>
          <w:sz w:val="24"/>
        </w:rPr>
        <w:t>联接组别：</w:t>
      </w:r>
      <w:r>
        <w:rPr>
          <w:rFonts w:hAnsi="宋体" w:hint="eastAsia"/>
          <w:sz w:val="24"/>
        </w:rPr>
        <w:t>YNaOd11</w:t>
      </w:r>
    </w:p>
    <w:p w14:paraId="765728FA" w14:textId="77777777" w:rsidR="009F0280" w:rsidRDefault="009F0280">
      <w:pPr>
        <w:pStyle w:val="af8"/>
        <w:numPr>
          <w:ilvl w:val="0"/>
          <w:numId w:val="0"/>
        </w:numPr>
        <w:tabs>
          <w:tab w:val="left" w:pos="839"/>
          <w:tab w:val="left" w:pos="1276"/>
        </w:tabs>
        <w:ind w:left="418" w:hangingChars="174" w:hanging="418"/>
        <w:rPr>
          <w:rFonts w:hAnsi="宋体" w:hint="eastAsia"/>
          <w:sz w:val="24"/>
        </w:rPr>
      </w:pPr>
      <w:r>
        <w:rPr>
          <w:rFonts w:hAnsi="宋体" w:hint="eastAsia"/>
          <w:sz w:val="24"/>
        </w:rPr>
        <w:t>频率：</w:t>
      </w:r>
      <w:r>
        <w:rPr>
          <w:rFonts w:hAnsi="宋体" w:hint="eastAsia"/>
          <w:sz w:val="24"/>
        </w:rPr>
        <w:t>50Hz</w:t>
      </w:r>
    </w:p>
    <w:p w14:paraId="08CBFB6E" w14:textId="77777777" w:rsidR="009F0280" w:rsidRDefault="009F0280">
      <w:pPr>
        <w:pStyle w:val="af8"/>
        <w:numPr>
          <w:ilvl w:val="0"/>
          <w:numId w:val="0"/>
        </w:numPr>
        <w:tabs>
          <w:tab w:val="left" w:pos="839"/>
          <w:tab w:val="left" w:pos="1276"/>
        </w:tabs>
        <w:ind w:left="418" w:hangingChars="174" w:hanging="418"/>
        <w:rPr>
          <w:rFonts w:hint="eastAsia"/>
          <w:sz w:val="28"/>
        </w:rPr>
      </w:pPr>
      <w:r>
        <w:rPr>
          <w:rFonts w:hAnsi="宋体" w:hint="eastAsia"/>
          <w:sz w:val="24"/>
        </w:rPr>
        <w:t>冷却方式：</w:t>
      </w:r>
      <w:r>
        <w:rPr>
          <w:rFonts w:hAnsi="宋体" w:hint="eastAsia"/>
          <w:sz w:val="24"/>
        </w:rPr>
        <w:t>ONAN/ONAF</w:t>
      </w:r>
      <w:bookmarkStart w:id="10" w:name="_Toc383719472"/>
    </w:p>
    <w:p w14:paraId="14796123" w14:textId="77777777" w:rsidR="009F0280" w:rsidRDefault="009F0280">
      <w:pPr>
        <w:pStyle w:val="1"/>
        <w:spacing w:before="0" w:after="0"/>
        <w:ind w:left="568" w:hangingChars="202" w:hanging="568"/>
        <w:rPr>
          <w:rFonts w:ascii="仿宋" w:eastAsia="仿宋" w:hAnsi="仿宋" w:hint="eastAsia"/>
          <w:sz w:val="28"/>
        </w:rPr>
      </w:pPr>
      <w:r>
        <w:rPr>
          <w:rFonts w:hint="eastAsia"/>
          <w:sz w:val="28"/>
        </w:rPr>
        <w:lastRenderedPageBreak/>
        <w:t>3</w:t>
      </w:r>
      <w:r>
        <w:rPr>
          <w:rFonts w:hint="eastAsia"/>
          <w:sz w:val="28"/>
        </w:rPr>
        <w:t>、施工</w:t>
      </w:r>
      <w:bookmarkEnd w:id="8"/>
      <w:bookmarkEnd w:id="9"/>
      <w:r>
        <w:rPr>
          <w:rFonts w:hint="eastAsia"/>
          <w:sz w:val="28"/>
        </w:rPr>
        <w:t>流程</w:t>
      </w:r>
      <w:bookmarkEnd w:id="10"/>
    </w:p>
    <w:p w14:paraId="0F903BB5" w14:textId="77777777" w:rsidR="009F0280" w:rsidRDefault="009F0280">
      <w:pPr>
        <w:snapToGrid w:val="0"/>
        <w:spacing w:line="500" w:lineRule="exact"/>
        <w:jc w:val="both"/>
        <w:rPr>
          <w:rFonts w:ascii="仿宋" w:eastAsia="仿宋" w:hAnsi="仿宋" w:hint="eastAsia"/>
          <w:sz w:val="28"/>
        </w:rPr>
      </w:pPr>
      <w:r>
        <w:rPr>
          <w:lang w:val="en-US" w:eastAsia="zh-CN"/>
        </w:rPr>
        <w:pict w14:anchorId="2FA582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75" o:spid="_x0000_s2123" type="#_x0000_t75" style="position:absolute;left:0;text-align:left;margin-left:57.8pt;margin-top:7.4pt;width:361pt;height:581.35pt;z-index:251656192;mso-wrap-style:square">
            <v:imagedata r:id="rId9" o:title=""/>
          </v:shape>
        </w:pict>
      </w:r>
    </w:p>
    <w:p w14:paraId="2B4F46E0" w14:textId="77777777" w:rsidR="009F0280" w:rsidRDefault="009F0280">
      <w:pPr>
        <w:snapToGrid w:val="0"/>
        <w:spacing w:line="500" w:lineRule="exact"/>
        <w:jc w:val="both"/>
        <w:rPr>
          <w:rFonts w:ascii="仿宋" w:eastAsia="仿宋" w:hAnsi="仿宋" w:hint="eastAsia"/>
          <w:sz w:val="28"/>
        </w:rPr>
      </w:pPr>
    </w:p>
    <w:p w14:paraId="1B5EDB17" w14:textId="77777777" w:rsidR="009F0280" w:rsidRDefault="009F0280">
      <w:pPr>
        <w:snapToGrid w:val="0"/>
        <w:spacing w:line="500" w:lineRule="exact"/>
        <w:jc w:val="both"/>
        <w:rPr>
          <w:rFonts w:ascii="仿宋" w:eastAsia="仿宋" w:hAnsi="仿宋" w:hint="eastAsia"/>
          <w:sz w:val="28"/>
        </w:rPr>
      </w:pPr>
    </w:p>
    <w:p w14:paraId="2107C16C" w14:textId="77777777" w:rsidR="009F0280" w:rsidRDefault="009F0280">
      <w:pPr>
        <w:snapToGrid w:val="0"/>
        <w:spacing w:line="500" w:lineRule="exact"/>
        <w:jc w:val="both"/>
        <w:rPr>
          <w:rFonts w:ascii="仿宋" w:eastAsia="仿宋" w:hAnsi="仿宋" w:hint="eastAsia"/>
          <w:sz w:val="28"/>
        </w:rPr>
      </w:pPr>
    </w:p>
    <w:p w14:paraId="41940B53" w14:textId="77777777" w:rsidR="009F0280" w:rsidRDefault="009F0280">
      <w:pPr>
        <w:snapToGrid w:val="0"/>
        <w:spacing w:line="500" w:lineRule="exact"/>
        <w:jc w:val="both"/>
        <w:rPr>
          <w:rFonts w:ascii="仿宋" w:eastAsia="仿宋" w:hAnsi="仿宋" w:hint="eastAsia"/>
          <w:sz w:val="28"/>
        </w:rPr>
      </w:pPr>
    </w:p>
    <w:p w14:paraId="678346BE" w14:textId="77777777" w:rsidR="009F0280" w:rsidRDefault="009F0280">
      <w:pPr>
        <w:snapToGrid w:val="0"/>
        <w:spacing w:line="500" w:lineRule="exact"/>
        <w:jc w:val="both"/>
        <w:rPr>
          <w:rFonts w:ascii="仿宋" w:eastAsia="仿宋" w:hAnsi="仿宋" w:hint="eastAsia"/>
          <w:sz w:val="28"/>
        </w:rPr>
      </w:pPr>
    </w:p>
    <w:p w14:paraId="323DCDD4" w14:textId="77777777" w:rsidR="009F0280" w:rsidRDefault="009F0280">
      <w:pPr>
        <w:snapToGrid w:val="0"/>
        <w:spacing w:line="500" w:lineRule="exact"/>
        <w:jc w:val="both"/>
        <w:rPr>
          <w:rFonts w:ascii="仿宋" w:eastAsia="仿宋" w:hAnsi="仿宋" w:hint="eastAsia"/>
          <w:sz w:val="28"/>
        </w:rPr>
      </w:pPr>
    </w:p>
    <w:p w14:paraId="080DF996" w14:textId="77777777" w:rsidR="009F0280" w:rsidRDefault="009F0280">
      <w:pPr>
        <w:snapToGrid w:val="0"/>
        <w:spacing w:line="500" w:lineRule="exact"/>
        <w:jc w:val="both"/>
        <w:rPr>
          <w:rFonts w:ascii="仿宋" w:eastAsia="仿宋" w:hAnsi="仿宋" w:hint="eastAsia"/>
          <w:sz w:val="28"/>
        </w:rPr>
      </w:pPr>
    </w:p>
    <w:p w14:paraId="1B2CB27B" w14:textId="77777777" w:rsidR="009F0280" w:rsidRDefault="009F0280">
      <w:pPr>
        <w:snapToGrid w:val="0"/>
        <w:spacing w:line="500" w:lineRule="exact"/>
        <w:jc w:val="both"/>
        <w:rPr>
          <w:rFonts w:ascii="仿宋" w:eastAsia="仿宋" w:hAnsi="仿宋" w:hint="eastAsia"/>
          <w:sz w:val="28"/>
        </w:rPr>
      </w:pPr>
    </w:p>
    <w:p w14:paraId="1CC7DAFF" w14:textId="77777777" w:rsidR="009F0280" w:rsidRDefault="009F0280">
      <w:pPr>
        <w:snapToGrid w:val="0"/>
        <w:spacing w:line="500" w:lineRule="exact"/>
        <w:jc w:val="both"/>
        <w:rPr>
          <w:rFonts w:ascii="仿宋" w:eastAsia="仿宋" w:hAnsi="仿宋" w:hint="eastAsia"/>
          <w:sz w:val="28"/>
        </w:rPr>
      </w:pPr>
    </w:p>
    <w:p w14:paraId="3A2938F6" w14:textId="77777777" w:rsidR="009F0280" w:rsidRDefault="009F0280">
      <w:pPr>
        <w:snapToGrid w:val="0"/>
        <w:spacing w:line="500" w:lineRule="exact"/>
        <w:jc w:val="both"/>
        <w:rPr>
          <w:rFonts w:ascii="仿宋" w:eastAsia="仿宋" w:hAnsi="仿宋" w:hint="eastAsia"/>
          <w:sz w:val="28"/>
        </w:rPr>
      </w:pPr>
    </w:p>
    <w:p w14:paraId="5A7B046A" w14:textId="77777777" w:rsidR="009F0280" w:rsidRDefault="009F0280">
      <w:pPr>
        <w:snapToGrid w:val="0"/>
        <w:spacing w:line="500" w:lineRule="exact"/>
        <w:jc w:val="both"/>
        <w:rPr>
          <w:rFonts w:ascii="仿宋" w:eastAsia="仿宋" w:hAnsi="仿宋" w:hint="eastAsia"/>
          <w:sz w:val="28"/>
        </w:rPr>
      </w:pPr>
    </w:p>
    <w:p w14:paraId="3C65488D" w14:textId="77777777" w:rsidR="009F0280" w:rsidRDefault="009F0280">
      <w:pPr>
        <w:snapToGrid w:val="0"/>
        <w:spacing w:line="500" w:lineRule="exact"/>
        <w:jc w:val="both"/>
        <w:rPr>
          <w:rFonts w:ascii="仿宋" w:eastAsia="仿宋" w:hAnsi="仿宋" w:hint="eastAsia"/>
          <w:sz w:val="28"/>
        </w:rPr>
      </w:pPr>
    </w:p>
    <w:p w14:paraId="149D0E3C" w14:textId="77777777" w:rsidR="009F0280" w:rsidRDefault="009F0280">
      <w:pPr>
        <w:snapToGrid w:val="0"/>
        <w:spacing w:line="500" w:lineRule="exact"/>
        <w:jc w:val="both"/>
        <w:rPr>
          <w:rFonts w:ascii="仿宋" w:eastAsia="仿宋" w:hAnsi="仿宋" w:hint="eastAsia"/>
          <w:sz w:val="28"/>
        </w:rPr>
      </w:pPr>
    </w:p>
    <w:p w14:paraId="6837D26F" w14:textId="77777777" w:rsidR="009F0280" w:rsidRDefault="009F0280">
      <w:pPr>
        <w:snapToGrid w:val="0"/>
        <w:spacing w:line="500" w:lineRule="exact"/>
        <w:jc w:val="both"/>
        <w:rPr>
          <w:rFonts w:ascii="仿宋" w:eastAsia="仿宋" w:hAnsi="仿宋" w:hint="eastAsia"/>
          <w:sz w:val="28"/>
        </w:rPr>
      </w:pPr>
    </w:p>
    <w:p w14:paraId="4090E6D5" w14:textId="77777777" w:rsidR="009F0280" w:rsidRDefault="009F0280">
      <w:pPr>
        <w:snapToGrid w:val="0"/>
        <w:spacing w:line="500" w:lineRule="exact"/>
        <w:jc w:val="both"/>
        <w:rPr>
          <w:rFonts w:ascii="仿宋" w:eastAsia="仿宋" w:hAnsi="仿宋" w:hint="eastAsia"/>
          <w:sz w:val="28"/>
        </w:rPr>
      </w:pPr>
    </w:p>
    <w:p w14:paraId="11F4528C" w14:textId="77777777" w:rsidR="009F0280" w:rsidRDefault="009F0280">
      <w:pPr>
        <w:snapToGrid w:val="0"/>
        <w:spacing w:line="500" w:lineRule="exact"/>
        <w:jc w:val="both"/>
        <w:rPr>
          <w:rFonts w:ascii="仿宋" w:eastAsia="仿宋" w:hAnsi="仿宋" w:hint="eastAsia"/>
          <w:sz w:val="28"/>
        </w:rPr>
      </w:pPr>
    </w:p>
    <w:p w14:paraId="650F7E2D" w14:textId="77777777" w:rsidR="009F0280" w:rsidRDefault="009F0280">
      <w:pPr>
        <w:snapToGrid w:val="0"/>
        <w:spacing w:line="500" w:lineRule="exact"/>
        <w:jc w:val="both"/>
        <w:rPr>
          <w:rFonts w:ascii="仿宋" w:eastAsia="仿宋" w:hAnsi="仿宋" w:hint="eastAsia"/>
          <w:sz w:val="28"/>
        </w:rPr>
      </w:pPr>
    </w:p>
    <w:p w14:paraId="1E6882D4" w14:textId="77777777" w:rsidR="009F0280" w:rsidRDefault="009F0280">
      <w:pPr>
        <w:snapToGrid w:val="0"/>
        <w:spacing w:line="500" w:lineRule="exact"/>
        <w:jc w:val="both"/>
        <w:rPr>
          <w:rFonts w:ascii="仿宋" w:eastAsia="仿宋" w:hAnsi="仿宋" w:hint="eastAsia"/>
          <w:sz w:val="28"/>
        </w:rPr>
      </w:pPr>
    </w:p>
    <w:p w14:paraId="2A6FC9DF" w14:textId="77777777" w:rsidR="009F0280" w:rsidRDefault="009F0280">
      <w:pPr>
        <w:snapToGrid w:val="0"/>
        <w:spacing w:line="500" w:lineRule="exact"/>
        <w:jc w:val="both"/>
        <w:rPr>
          <w:rFonts w:ascii="仿宋" w:eastAsia="仿宋" w:hAnsi="仿宋" w:hint="eastAsia"/>
          <w:sz w:val="28"/>
        </w:rPr>
      </w:pPr>
    </w:p>
    <w:p w14:paraId="1DA03519" w14:textId="77777777" w:rsidR="009F0280" w:rsidRDefault="009F0280">
      <w:pPr>
        <w:snapToGrid w:val="0"/>
        <w:spacing w:line="500" w:lineRule="exact"/>
        <w:jc w:val="both"/>
        <w:rPr>
          <w:rFonts w:ascii="仿宋" w:eastAsia="仿宋" w:hAnsi="仿宋" w:hint="eastAsia"/>
          <w:sz w:val="28"/>
        </w:rPr>
      </w:pPr>
    </w:p>
    <w:p w14:paraId="2621C5B1" w14:textId="77777777" w:rsidR="009F0280" w:rsidRDefault="009F0280">
      <w:pPr>
        <w:snapToGrid w:val="0"/>
        <w:spacing w:line="500" w:lineRule="exact"/>
        <w:jc w:val="both"/>
        <w:rPr>
          <w:rFonts w:ascii="仿宋" w:eastAsia="仿宋" w:hAnsi="仿宋" w:hint="eastAsia"/>
          <w:sz w:val="28"/>
        </w:rPr>
      </w:pPr>
    </w:p>
    <w:p w14:paraId="78A9E752" w14:textId="77777777" w:rsidR="009F0280" w:rsidRDefault="009F0280">
      <w:pPr>
        <w:snapToGrid w:val="0"/>
        <w:spacing w:line="500" w:lineRule="exact"/>
        <w:jc w:val="both"/>
        <w:rPr>
          <w:rFonts w:ascii="仿宋" w:eastAsia="仿宋" w:hAnsi="仿宋" w:hint="eastAsia"/>
          <w:sz w:val="28"/>
        </w:rPr>
      </w:pPr>
    </w:p>
    <w:p w14:paraId="291C34B2" w14:textId="77777777" w:rsidR="009F0280" w:rsidRDefault="009F0280">
      <w:pPr>
        <w:snapToGrid w:val="0"/>
        <w:spacing w:line="500" w:lineRule="exact"/>
        <w:jc w:val="both"/>
        <w:rPr>
          <w:rFonts w:ascii="仿宋" w:eastAsia="仿宋" w:hAnsi="仿宋" w:hint="eastAsia"/>
          <w:sz w:val="28"/>
        </w:rPr>
      </w:pPr>
    </w:p>
    <w:p w14:paraId="3A1E468A" w14:textId="77777777" w:rsidR="009F0280" w:rsidRDefault="009F0280">
      <w:pPr>
        <w:snapToGrid w:val="0"/>
        <w:spacing w:line="500" w:lineRule="exact"/>
        <w:jc w:val="both"/>
        <w:rPr>
          <w:rFonts w:ascii="仿宋" w:eastAsia="仿宋" w:hAnsi="仿宋" w:hint="eastAsia"/>
          <w:sz w:val="28"/>
        </w:rPr>
      </w:pPr>
    </w:p>
    <w:p w14:paraId="3684E69D" w14:textId="77777777" w:rsidR="009F0280" w:rsidRDefault="009F0280">
      <w:pPr>
        <w:snapToGrid w:val="0"/>
        <w:spacing w:line="500" w:lineRule="exact"/>
        <w:jc w:val="both"/>
        <w:rPr>
          <w:rFonts w:ascii="仿宋" w:eastAsia="仿宋" w:hAnsi="仿宋" w:hint="eastAsia"/>
          <w:sz w:val="28"/>
        </w:rPr>
      </w:pPr>
    </w:p>
    <w:p w14:paraId="238FDDA5" w14:textId="77777777" w:rsidR="009F0280" w:rsidRDefault="009F0280">
      <w:pPr>
        <w:pStyle w:val="1"/>
        <w:spacing w:before="0" w:after="0"/>
        <w:ind w:left="568" w:hangingChars="202" w:hanging="568"/>
        <w:rPr>
          <w:rFonts w:hint="eastAsia"/>
          <w:sz w:val="28"/>
        </w:rPr>
      </w:pPr>
      <w:bookmarkStart w:id="11" w:name="_Toc383719473"/>
      <w:r>
        <w:rPr>
          <w:rFonts w:hint="eastAsia"/>
          <w:sz w:val="28"/>
        </w:rPr>
        <w:lastRenderedPageBreak/>
        <w:t>4</w:t>
      </w:r>
      <w:r>
        <w:rPr>
          <w:rFonts w:hint="eastAsia"/>
          <w:sz w:val="28"/>
        </w:rPr>
        <w:t>、施工准备</w:t>
      </w:r>
      <w:bookmarkEnd w:id="11"/>
    </w:p>
    <w:p w14:paraId="6136B6CA" w14:textId="77777777" w:rsidR="009F0280" w:rsidRDefault="009F0280">
      <w:pPr>
        <w:snapToGrid w:val="0"/>
        <w:jc w:val="both"/>
        <w:rPr>
          <w:rFonts w:ascii="宋体" w:hAnsi="宋体"/>
          <w:sz w:val="24"/>
        </w:rPr>
      </w:pPr>
      <w:r>
        <w:rPr>
          <w:rFonts w:ascii="宋体" w:hAnsi="宋体"/>
          <w:sz w:val="24"/>
        </w:rPr>
        <w:t>4.1</w:t>
      </w:r>
      <w:r>
        <w:rPr>
          <w:rFonts w:ascii="宋体" w:hAnsi="宋体" w:hint="eastAsia"/>
          <w:sz w:val="24"/>
        </w:rPr>
        <w:t>、</w:t>
      </w:r>
      <w:r>
        <w:rPr>
          <w:rFonts w:ascii="宋体" w:hAnsi="宋体"/>
          <w:sz w:val="24"/>
        </w:rPr>
        <w:t>人员组织</w:t>
      </w:r>
    </w:p>
    <w:tbl>
      <w:tblPr>
        <w:tblW w:w="0" w:type="auto"/>
        <w:tblInd w:w="250"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856"/>
        <w:gridCol w:w="3680"/>
        <w:gridCol w:w="4536"/>
      </w:tblGrid>
      <w:tr w:rsidR="00000000" w14:paraId="2D687DE6" w14:textId="77777777">
        <w:trPr>
          <w:trHeight w:val="340"/>
          <w:tblHeader/>
        </w:trPr>
        <w:tc>
          <w:tcPr>
            <w:tcW w:w="856" w:type="dxa"/>
            <w:shd w:val="clear" w:color="auto" w:fill="D9D9D9"/>
            <w:vAlign w:val="center"/>
          </w:tcPr>
          <w:p w14:paraId="0B0F57E6" w14:textId="77777777" w:rsidR="009F0280" w:rsidRDefault="009F0280">
            <w:pPr>
              <w:jc w:val="center"/>
              <w:rPr>
                <w:rFonts w:ascii="宋体" w:hAnsi="宋体"/>
                <w:b/>
              </w:rPr>
            </w:pPr>
            <w:r>
              <w:rPr>
                <w:rFonts w:ascii="宋体" w:hAnsi="宋体"/>
                <w:b/>
              </w:rPr>
              <w:t>序号</w:t>
            </w:r>
          </w:p>
        </w:tc>
        <w:tc>
          <w:tcPr>
            <w:tcW w:w="3680" w:type="dxa"/>
            <w:shd w:val="clear" w:color="auto" w:fill="D9D9D9"/>
            <w:vAlign w:val="center"/>
          </w:tcPr>
          <w:p w14:paraId="66ABD756" w14:textId="77777777" w:rsidR="009F0280" w:rsidRDefault="009F0280">
            <w:pPr>
              <w:jc w:val="center"/>
              <w:rPr>
                <w:rFonts w:ascii="宋体" w:hAnsi="宋体"/>
                <w:b/>
              </w:rPr>
            </w:pPr>
            <w:r>
              <w:rPr>
                <w:rFonts w:ascii="宋体" w:hAnsi="宋体" w:hint="eastAsia"/>
                <w:b/>
              </w:rPr>
              <w:t>工种</w:t>
            </w:r>
          </w:p>
        </w:tc>
        <w:tc>
          <w:tcPr>
            <w:tcW w:w="4536" w:type="dxa"/>
            <w:shd w:val="clear" w:color="auto" w:fill="D9D9D9"/>
            <w:vAlign w:val="center"/>
          </w:tcPr>
          <w:p w14:paraId="6970F4B4" w14:textId="77777777" w:rsidR="009F0280" w:rsidRDefault="009F0280">
            <w:pPr>
              <w:jc w:val="center"/>
              <w:rPr>
                <w:rFonts w:ascii="宋体" w:hAnsi="宋体"/>
                <w:b/>
              </w:rPr>
            </w:pPr>
            <w:r>
              <w:rPr>
                <w:rFonts w:ascii="宋体" w:hAnsi="宋体" w:hint="eastAsia"/>
                <w:b/>
              </w:rPr>
              <w:t>人员</w:t>
            </w:r>
          </w:p>
        </w:tc>
      </w:tr>
      <w:tr w:rsidR="00000000" w14:paraId="156142B6" w14:textId="77777777">
        <w:trPr>
          <w:trHeight w:val="340"/>
        </w:trPr>
        <w:tc>
          <w:tcPr>
            <w:tcW w:w="856" w:type="dxa"/>
            <w:vAlign w:val="center"/>
          </w:tcPr>
          <w:p w14:paraId="1CB2B899" w14:textId="77777777" w:rsidR="009F0280" w:rsidRDefault="009F0280">
            <w:pPr>
              <w:jc w:val="center"/>
              <w:rPr>
                <w:rFonts w:ascii="宋体" w:hAnsi="宋体"/>
              </w:rPr>
            </w:pPr>
            <w:r>
              <w:rPr>
                <w:rFonts w:ascii="宋体" w:hAnsi="宋体"/>
              </w:rPr>
              <w:t>1</w:t>
            </w:r>
          </w:p>
        </w:tc>
        <w:tc>
          <w:tcPr>
            <w:tcW w:w="3680" w:type="dxa"/>
            <w:vAlign w:val="center"/>
          </w:tcPr>
          <w:p w14:paraId="0F608978" w14:textId="77777777" w:rsidR="009F0280" w:rsidRDefault="009F0280">
            <w:pPr>
              <w:jc w:val="both"/>
              <w:rPr>
                <w:rFonts w:ascii="宋体" w:hAnsi="宋体"/>
              </w:rPr>
            </w:pPr>
            <w:r>
              <w:rPr>
                <w:rFonts w:ascii="宋体" w:hAnsi="宋体" w:hint="eastAsia"/>
              </w:rPr>
              <w:t>施工负责人</w:t>
            </w:r>
          </w:p>
        </w:tc>
        <w:tc>
          <w:tcPr>
            <w:tcW w:w="4536" w:type="dxa"/>
            <w:vAlign w:val="center"/>
          </w:tcPr>
          <w:p w14:paraId="058689CD" w14:textId="77777777" w:rsidR="009F0280" w:rsidRDefault="009F0280">
            <w:pPr>
              <w:jc w:val="both"/>
              <w:rPr>
                <w:rFonts w:ascii="宋体" w:hAnsi="宋体" w:hint="eastAsia"/>
              </w:rPr>
            </w:pPr>
            <w:r>
              <w:rPr>
                <w:rFonts w:ascii="宋体" w:hAnsi="宋体" w:hint="eastAsia"/>
                <w:szCs w:val="21"/>
              </w:rPr>
              <w:t>李权权</w:t>
            </w:r>
          </w:p>
        </w:tc>
      </w:tr>
      <w:tr w:rsidR="00000000" w14:paraId="32266C8A" w14:textId="77777777">
        <w:trPr>
          <w:trHeight w:val="340"/>
        </w:trPr>
        <w:tc>
          <w:tcPr>
            <w:tcW w:w="856" w:type="dxa"/>
            <w:vAlign w:val="center"/>
          </w:tcPr>
          <w:p w14:paraId="4F48ED4C" w14:textId="77777777" w:rsidR="009F0280" w:rsidRDefault="009F0280">
            <w:pPr>
              <w:jc w:val="center"/>
              <w:rPr>
                <w:rFonts w:ascii="宋体" w:hAnsi="宋体"/>
              </w:rPr>
            </w:pPr>
            <w:r>
              <w:rPr>
                <w:rFonts w:ascii="宋体" w:hAnsi="宋体" w:hint="eastAsia"/>
              </w:rPr>
              <w:t>2</w:t>
            </w:r>
          </w:p>
        </w:tc>
        <w:tc>
          <w:tcPr>
            <w:tcW w:w="3680" w:type="dxa"/>
            <w:vAlign w:val="center"/>
          </w:tcPr>
          <w:p w14:paraId="3BC46AC1" w14:textId="77777777" w:rsidR="009F0280" w:rsidRDefault="009F0280">
            <w:pPr>
              <w:jc w:val="both"/>
              <w:rPr>
                <w:rFonts w:ascii="宋体" w:hAnsi="宋体"/>
              </w:rPr>
            </w:pPr>
            <w:r>
              <w:rPr>
                <w:rFonts w:ascii="宋体" w:hAnsi="宋体" w:hint="eastAsia"/>
              </w:rPr>
              <w:t>技术负责人</w:t>
            </w:r>
          </w:p>
        </w:tc>
        <w:tc>
          <w:tcPr>
            <w:tcW w:w="4536" w:type="dxa"/>
            <w:vAlign w:val="center"/>
          </w:tcPr>
          <w:p w14:paraId="79404866" w14:textId="77777777" w:rsidR="009F0280" w:rsidRDefault="009F0280">
            <w:pPr>
              <w:jc w:val="both"/>
              <w:rPr>
                <w:rFonts w:ascii="宋体" w:hAnsi="宋体" w:hint="eastAsia"/>
              </w:rPr>
            </w:pPr>
            <w:r>
              <w:rPr>
                <w:rFonts w:ascii="宋体" w:hAnsi="宋体" w:hint="eastAsia"/>
              </w:rPr>
              <w:t>胡亮</w:t>
            </w:r>
          </w:p>
        </w:tc>
      </w:tr>
      <w:tr w:rsidR="00000000" w14:paraId="60F35355" w14:textId="77777777">
        <w:trPr>
          <w:trHeight w:val="340"/>
        </w:trPr>
        <w:tc>
          <w:tcPr>
            <w:tcW w:w="856" w:type="dxa"/>
            <w:vAlign w:val="center"/>
          </w:tcPr>
          <w:p w14:paraId="071EAACD" w14:textId="77777777" w:rsidR="009F0280" w:rsidRDefault="009F0280">
            <w:pPr>
              <w:jc w:val="center"/>
              <w:rPr>
                <w:rFonts w:ascii="宋体" w:hAnsi="宋体"/>
              </w:rPr>
            </w:pPr>
            <w:r>
              <w:rPr>
                <w:rFonts w:ascii="宋体" w:hAnsi="宋体" w:hint="eastAsia"/>
              </w:rPr>
              <w:t>3</w:t>
            </w:r>
          </w:p>
        </w:tc>
        <w:tc>
          <w:tcPr>
            <w:tcW w:w="3680" w:type="dxa"/>
            <w:vAlign w:val="center"/>
          </w:tcPr>
          <w:p w14:paraId="3E8B2495" w14:textId="77777777" w:rsidR="009F0280" w:rsidRDefault="009F0280">
            <w:pPr>
              <w:jc w:val="both"/>
              <w:rPr>
                <w:rFonts w:ascii="宋体" w:hAnsi="宋体"/>
              </w:rPr>
            </w:pPr>
            <w:r>
              <w:rPr>
                <w:rFonts w:ascii="宋体" w:hAnsi="宋体" w:hint="eastAsia"/>
              </w:rPr>
              <w:t>项目安全员</w:t>
            </w:r>
          </w:p>
        </w:tc>
        <w:tc>
          <w:tcPr>
            <w:tcW w:w="4536" w:type="dxa"/>
            <w:vAlign w:val="center"/>
          </w:tcPr>
          <w:p w14:paraId="7B07451D" w14:textId="77777777" w:rsidR="009F0280" w:rsidRDefault="009F0280">
            <w:pPr>
              <w:jc w:val="both"/>
              <w:rPr>
                <w:rFonts w:ascii="宋体" w:hAnsi="宋体"/>
              </w:rPr>
            </w:pPr>
            <w:r>
              <w:rPr>
                <w:rFonts w:ascii="宋体" w:hAnsi="宋体" w:hint="eastAsia"/>
              </w:rPr>
              <w:t>许乐</w:t>
            </w:r>
          </w:p>
        </w:tc>
      </w:tr>
      <w:tr w:rsidR="00000000" w14:paraId="46E2E17C" w14:textId="77777777">
        <w:trPr>
          <w:trHeight w:val="340"/>
        </w:trPr>
        <w:tc>
          <w:tcPr>
            <w:tcW w:w="856" w:type="dxa"/>
            <w:vAlign w:val="center"/>
          </w:tcPr>
          <w:p w14:paraId="71D0CFFF" w14:textId="77777777" w:rsidR="009F0280" w:rsidRDefault="009F0280">
            <w:pPr>
              <w:jc w:val="center"/>
              <w:rPr>
                <w:rFonts w:ascii="宋体" w:hAnsi="宋体"/>
              </w:rPr>
            </w:pPr>
            <w:r>
              <w:rPr>
                <w:rFonts w:ascii="宋体" w:hAnsi="宋体" w:hint="eastAsia"/>
              </w:rPr>
              <w:t>4</w:t>
            </w:r>
          </w:p>
        </w:tc>
        <w:tc>
          <w:tcPr>
            <w:tcW w:w="3680" w:type="dxa"/>
            <w:vAlign w:val="center"/>
          </w:tcPr>
          <w:p w14:paraId="72C86DF5" w14:textId="77777777" w:rsidR="009F0280" w:rsidRDefault="009F0280">
            <w:pPr>
              <w:jc w:val="both"/>
              <w:rPr>
                <w:rFonts w:ascii="宋体" w:hAnsi="宋体"/>
              </w:rPr>
            </w:pPr>
            <w:r>
              <w:rPr>
                <w:rFonts w:ascii="宋体" w:hAnsi="宋体" w:hint="eastAsia"/>
              </w:rPr>
              <w:t>项目质检员</w:t>
            </w:r>
          </w:p>
        </w:tc>
        <w:tc>
          <w:tcPr>
            <w:tcW w:w="4536" w:type="dxa"/>
            <w:vAlign w:val="center"/>
          </w:tcPr>
          <w:p w14:paraId="0E2F47D1" w14:textId="77777777" w:rsidR="009F0280" w:rsidRDefault="009F0280">
            <w:pPr>
              <w:jc w:val="both"/>
              <w:rPr>
                <w:rFonts w:ascii="宋体" w:hAnsi="宋体" w:hint="eastAsia"/>
              </w:rPr>
            </w:pPr>
            <w:r>
              <w:rPr>
                <w:rFonts w:ascii="宋体" w:hAnsi="宋体" w:hint="eastAsia"/>
                <w:szCs w:val="21"/>
              </w:rPr>
              <w:t>皇甫道军</w:t>
            </w:r>
          </w:p>
        </w:tc>
      </w:tr>
      <w:tr w:rsidR="00000000" w14:paraId="10F9B3EC" w14:textId="77777777">
        <w:trPr>
          <w:trHeight w:val="340"/>
        </w:trPr>
        <w:tc>
          <w:tcPr>
            <w:tcW w:w="856" w:type="dxa"/>
            <w:vAlign w:val="center"/>
          </w:tcPr>
          <w:p w14:paraId="08F1339B" w14:textId="77777777" w:rsidR="009F0280" w:rsidRDefault="009F0280">
            <w:pPr>
              <w:jc w:val="center"/>
              <w:rPr>
                <w:rFonts w:ascii="宋体" w:hAnsi="宋体"/>
              </w:rPr>
            </w:pPr>
            <w:r>
              <w:rPr>
                <w:rFonts w:ascii="宋体" w:hAnsi="宋体" w:hint="eastAsia"/>
              </w:rPr>
              <w:t>5</w:t>
            </w:r>
          </w:p>
        </w:tc>
        <w:tc>
          <w:tcPr>
            <w:tcW w:w="3680" w:type="dxa"/>
            <w:vAlign w:val="center"/>
          </w:tcPr>
          <w:p w14:paraId="285587D1" w14:textId="77777777" w:rsidR="009F0280" w:rsidRDefault="009F0280">
            <w:pPr>
              <w:jc w:val="both"/>
              <w:rPr>
                <w:rFonts w:ascii="宋体" w:hAnsi="宋体"/>
              </w:rPr>
            </w:pPr>
            <w:r>
              <w:rPr>
                <w:rFonts w:ascii="宋体" w:hAnsi="宋体" w:hint="eastAsia"/>
              </w:rPr>
              <w:t>电气安装工</w:t>
            </w:r>
          </w:p>
        </w:tc>
        <w:tc>
          <w:tcPr>
            <w:tcW w:w="4536" w:type="dxa"/>
            <w:vAlign w:val="center"/>
          </w:tcPr>
          <w:p w14:paraId="744833D7" w14:textId="77777777" w:rsidR="009F0280" w:rsidRDefault="009F0280">
            <w:pPr>
              <w:jc w:val="both"/>
              <w:rPr>
                <w:rFonts w:ascii="宋体" w:hAnsi="宋体"/>
              </w:rPr>
            </w:pPr>
            <w:r>
              <w:rPr>
                <w:rFonts w:ascii="宋体" w:hAnsi="宋体" w:hint="eastAsia"/>
              </w:rPr>
              <w:t>4</w:t>
            </w:r>
            <w:r>
              <w:rPr>
                <w:rFonts w:ascii="宋体" w:hAnsi="宋体" w:hint="eastAsia"/>
              </w:rPr>
              <w:t>名</w:t>
            </w:r>
          </w:p>
        </w:tc>
      </w:tr>
      <w:tr w:rsidR="00000000" w14:paraId="055EB750" w14:textId="77777777">
        <w:trPr>
          <w:trHeight w:val="340"/>
        </w:trPr>
        <w:tc>
          <w:tcPr>
            <w:tcW w:w="856" w:type="dxa"/>
            <w:vAlign w:val="center"/>
          </w:tcPr>
          <w:p w14:paraId="56781F1A" w14:textId="77777777" w:rsidR="009F0280" w:rsidRDefault="009F0280">
            <w:pPr>
              <w:jc w:val="center"/>
              <w:rPr>
                <w:rFonts w:ascii="宋体" w:hAnsi="宋体"/>
              </w:rPr>
            </w:pPr>
            <w:r>
              <w:rPr>
                <w:rFonts w:ascii="宋体" w:hAnsi="宋体" w:hint="eastAsia"/>
              </w:rPr>
              <w:t>6</w:t>
            </w:r>
          </w:p>
        </w:tc>
        <w:tc>
          <w:tcPr>
            <w:tcW w:w="3680" w:type="dxa"/>
            <w:vAlign w:val="center"/>
          </w:tcPr>
          <w:p w14:paraId="594E1564" w14:textId="77777777" w:rsidR="009F0280" w:rsidRDefault="009F0280">
            <w:pPr>
              <w:jc w:val="both"/>
              <w:rPr>
                <w:rFonts w:ascii="宋体" w:hAnsi="宋体"/>
              </w:rPr>
            </w:pPr>
            <w:r>
              <w:rPr>
                <w:rFonts w:ascii="宋体" w:hAnsi="宋体" w:hint="eastAsia"/>
              </w:rPr>
              <w:t>起重工</w:t>
            </w:r>
          </w:p>
        </w:tc>
        <w:tc>
          <w:tcPr>
            <w:tcW w:w="4536" w:type="dxa"/>
            <w:vAlign w:val="center"/>
          </w:tcPr>
          <w:p w14:paraId="23977B37" w14:textId="77777777" w:rsidR="009F0280" w:rsidRDefault="009F0280">
            <w:pPr>
              <w:jc w:val="both"/>
              <w:rPr>
                <w:rFonts w:ascii="宋体" w:hAnsi="宋体"/>
              </w:rPr>
            </w:pPr>
            <w:r>
              <w:rPr>
                <w:rFonts w:ascii="宋体" w:hAnsi="宋体" w:hint="eastAsia"/>
              </w:rPr>
              <w:t>2</w:t>
            </w:r>
            <w:r>
              <w:rPr>
                <w:rFonts w:ascii="宋体" w:hAnsi="宋体" w:hint="eastAsia"/>
              </w:rPr>
              <w:t>名</w:t>
            </w:r>
          </w:p>
        </w:tc>
      </w:tr>
      <w:tr w:rsidR="00000000" w14:paraId="3BE4F8C3" w14:textId="77777777">
        <w:trPr>
          <w:trHeight w:val="340"/>
        </w:trPr>
        <w:tc>
          <w:tcPr>
            <w:tcW w:w="856" w:type="dxa"/>
            <w:vAlign w:val="center"/>
          </w:tcPr>
          <w:p w14:paraId="1DAB32BC" w14:textId="77777777" w:rsidR="009F0280" w:rsidRDefault="009F0280">
            <w:pPr>
              <w:jc w:val="center"/>
              <w:rPr>
                <w:rFonts w:ascii="宋体" w:hAnsi="宋体"/>
              </w:rPr>
            </w:pPr>
            <w:r>
              <w:rPr>
                <w:rFonts w:ascii="宋体" w:hAnsi="宋体" w:hint="eastAsia"/>
              </w:rPr>
              <w:t>7</w:t>
            </w:r>
          </w:p>
        </w:tc>
        <w:tc>
          <w:tcPr>
            <w:tcW w:w="3680" w:type="dxa"/>
            <w:vAlign w:val="center"/>
          </w:tcPr>
          <w:p w14:paraId="4BC61264" w14:textId="77777777" w:rsidR="009F0280" w:rsidRDefault="009F0280">
            <w:pPr>
              <w:jc w:val="both"/>
              <w:rPr>
                <w:rFonts w:ascii="宋体" w:hAnsi="宋体"/>
              </w:rPr>
            </w:pPr>
            <w:r>
              <w:rPr>
                <w:rFonts w:ascii="宋体" w:hAnsi="宋体" w:hint="eastAsia"/>
              </w:rPr>
              <w:t>试验人员</w:t>
            </w:r>
          </w:p>
        </w:tc>
        <w:tc>
          <w:tcPr>
            <w:tcW w:w="4536" w:type="dxa"/>
            <w:vAlign w:val="center"/>
          </w:tcPr>
          <w:p w14:paraId="08BC53BC" w14:textId="77777777" w:rsidR="009F0280" w:rsidRDefault="009F0280">
            <w:pPr>
              <w:jc w:val="both"/>
              <w:rPr>
                <w:rFonts w:ascii="宋体" w:hAnsi="宋体"/>
              </w:rPr>
            </w:pPr>
            <w:r>
              <w:rPr>
                <w:rFonts w:ascii="宋体" w:hAnsi="宋体" w:hint="eastAsia"/>
              </w:rPr>
              <w:t>4</w:t>
            </w:r>
            <w:r>
              <w:rPr>
                <w:rFonts w:ascii="宋体" w:hAnsi="宋体" w:hint="eastAsia"/>
              </w:rPr>
              <w:t>名</w:t>
            </w:r>
          </w:p>
        </w:tc>
      </w:tr>
      <w:tr w:rsidR="00000000" w14:paraId="204B2E59" w14:textId="77777777">
        <w:trPr>
          <w:trHeight w:val="340"/>
        </w:trPr>
        <w:tc>
          <w:tcPr>
            <w:tcW w:w="856" w:type="dxa"/>
            <w:vAlign w:val="center"/>
          </w:tcPr>
          <w:p w14:paraId="5A2823C9" w14:textId="77777777" w:rsidR="009F0280" w:rsidRDefault="009F0280">
            <w:pPr>
              <w:jc w:val="center"/>
              <w:rPr>
                <w:rFonts w:ascii="宋体" w:hAnsi="宋体"/>
              </w:rPr>
            </w:pPr>
            <w:r>
              <w:rPr>
                <w:rFonts w:ascii="宋体" w:hAnsi="宋体" w:hint="eastAsia"/>
              </w:rPr>
              <w:t>8</w:t>
            </w:r>
          </w:p>
        </w:tc>
        <w:tc>
          <w:tcPr>
            <w:tcW w:w="3680" w:type="dxa"/>
            <w:vAlign w:val="center"/>
          </w:tcPr>
          <w:p w14:paraId="50F1B2C8" w14:textId="77777777" w:rsidR="009F0280" w:rsidRDefault="009F0280">
            <w:pPr>
              <w:jc w:val="both"/>
              <w:rPr>
                <w:rFonts w:ascii="宋体" w:hAnsi="宋体"/>
              </w:rPr>
            </w:pPr>
            <w:r>
              <w:rPr>
                <w:rFonts w:ascii="宋体" w:hAnsi="宋体" w:hint="eastAsia"/>
              </w:rPr>
              <w:t>油务工</w:t>
            </w:r>
          </w:p>
        </w:tc>
        <w:tc>
          <w:tcPr>
            <w:tcW w:w="4536" w:type="dxa"/>
            <w:vAlign w:val="center"/>
          </w:tcPr>
          <w:p w14:paraId="6364778C" w14:textId="77777777" w:rsidR="009F0280" w:rsidRDefault="009F0280">
            <w:pPr>
              <w:jc w:val="both"/>
              <w:rPr>
                <w:rFonts w:ascii="宋体" w:hAnsi="宋体"/>
              </w:rPr>
            </w:pPr>
            <w:r>
              <w:rPr>
                <w:rFonts w:ascii="宋体" w:hAnsi="宋体" w:hint="eastAsia"/>
              </w:rPr>
              <w:t>2</w:t>
            </w:r>
            <w:r>
              <w:rPr>
                <w:rFonts w:ascii="宋体" w:hAnsi="宋体" w:hint="eastAsia"/>
              </w:rPr>
              <w:t>名</w:t>
            </w:r>
          </w:p>
        </w:tc>
      </w:tr>
      <w:tr w:rsidR="00000000" w14:paraId="5FCAFA92" w14:textId="77777777">
        <w:trPr>
          <w:trHeight w:val="340"/>
        </w:trPr>
        <w:tc>
          <w:tcPr>
            <w:tcW w:w="856" w:type="dxa"/>
            <w:vAlign w:val="center"/>
          </w:tcPr>
          <w:p w14:paraId="7F3DC2CD" w14:textId="77777777" w:rsidR="009F0280" w:rsidRDefault="009F0280">
            <w:pPr>
              <w:jc w:val="center"/>
              <w:rPr>
                <w:rFonts w:ascii="宋体" w:hAnsi="宋体"/>
              </w:rPr>
            </w:pPr>
            <w:r>
              <w:rPr>
                <w:rFonts w:ascii="宋体" w:hAnsi="宋体" w:hint="eastAsia"/>
              </w:rPr>
              <w:t>9</w:t>
            </w:r>
          </w:p>
        </w:tc>
        <w:tc>
          <w:tcPr>
            <w:tcW w:w="3680" w:type="dxa"/>
            <w:vAlign w:val="center"/>
          </w:tcPr>
          <w:p w14:paraId="7F6734B2" w14:textId="77777777" w:rsidR="009F0280" w:rsidRDefault="009F0280">
            <w:pPr>
              <w:jc w:val="both"/>
              <w:rPr>
                <w:rFonts w:ascii="宋体" w:hAnsi="宋体"/>
              </w:rPr>
            </w:pPr>
            <w:r>
              <w:rPr>
                <w:rFonts w:ascii="宋体" w:hAnsi="宋体" w:hint="eastAsia"/>
              </w:rPr>
              <w:t>厂家技术服务人员</w:t>
            </w:r>
          </w:p>
        </w:tc>
        <w:tc>
          <w:tcPr>
            <w:tcW w:w="4536" w:type="dxa"/>
            <w:vAlign w:val="center"/>
          </w:tcPr>
          <w:p w14:paraId="355D852E" w14:textId="77777777" w:rsidR="009F0280" w:rsidRDefault="009F0280">
            <w:pPr>
              <w:jc w:val="both"/>
              <w:rPr>
                <w:rFonts w:ascii="宋体" w:hAnsi="宋体"/>
              </w:rPr>
            </w:pPr>
            <w:r>
              <w:rPr>
                <w:rFonts w:ascii="宋体" w:hAnsi="宋体" w:hint="eastAsia"/>
              </w:rPr>
              <w:t>2</w:t>
            </w:r>
            <w:r>
              <w:rPr>
                <w:rFonts w:ascii="宋体" w:hAnsi="宋体" w:hint="eastAsia"/>
              </w:rPr>
              <w:t>名</w:t>
            </w:r>
          </w:p>
        </w:tc>
      </w:tr>
    </w:tbl>
    <w:p w14:paraId="08FB8A1C" w14:textId="77777777" w:rsidR="009F0280" w:rsidRDefault="009F0280">
      <w:pPr>
        <w:rPr>
          <w:rFonts w:ascii="宋体" w:hAnsi="宋体" w:hint="eastAsia"/>
          <w:sz w:val="24"/>
        </w:rPr>
      </w:pPr>
      <w:bookmarkStart w:id="12" w:name="_Toc29388"/>
      <w:bookmarkStart w:id="13" w:name="_Toc11450"/>
      <w:bookmarkStart w:id="14" w:name="_Toc13417"/>
      <w:bookmarkStart w:id="15" w:name="_Toc9840"/>
      <w:bookmarkStart w:id="16" w:name="_Toc21116"/>
      <w:bookmarkStart w:id="17" w:name="_Toc12881"/>
      <w:bookmarkStart w:id="18" w:name="_Toc30148"/>
      <w:bookmarkStart w:id="19" w:name="_Toc186513828"/>
      <w:bookmarkStart w:id="20" w:name="_Toc186358163"/>
      <w:bookmarkStart w:id="21" w:name="_Toc65849754"/>
      <w:bookmarkStart w:id="22" w:name="_Toc61171069"/>
      <w:bookmarkStart w:id="23" w:name="_Toc61145766"/>
      <w:bookmarkStart w:id="24" w:name="_Toc61145686"/>
      <w:r>
        <w:rPr>
          <w:rFonts w:ascii="宋体" w:hAnsi="宋体" w:hint="eastAsia"/>
          <w:sz w:val="24"/>
        </w:rPr>
        <w:t>4.2</w:t>
      </w:r>
      <w:r>
        <w:rPr>
          <w:rFonts w:ascii="宋体" w:hAnsi="宋体" w:hint="eastAsia"/>
          <w:sz w:val="24"/>
        </w:rPr>
        <w:t>、技术准备</w:t>
      </w:r>
      <w:bookmarkEnd w:id="12"/>
      <w:bookmarkEnd w:id="13"/>
      <w:bookmarkEnd w:id="14"/>
      <w:bookmarkEnd w:id="15"/>
      <w:bookmarkEnd w:id="16"/>
      <w:bookmarkEnd w:id="17"/>
      <w:bookmarkEnd w:id="18"/>
      <w:bookmarkEnd w:id="19"/>
      <w:bookmarkEnd w:id="20"/>
      <w:bookmarkEnd w:id="21"/>
      <w:bookmarkEnd w:id="22"/>
      <w:bookmarkEnd w:id="23"/>
      <w:bookmarkEnd w:id="24"/>
    </w:p>
    <w:p w14:paraId="34EE0A32" w14:textId="77777777" w:rsidR="009F0280" w:rsidRDefault="009F0280">
      <w:pPr>
        <w:snapToGrid w:val="0"/>
        <w:ind w:firstLineChars="200" w:firstLine="480"/>
        <w:jc w:val="both"/>
        <w:rPr>
          <w:rFonts w:ascii="宋体" w:hAnsi="宋体" w:hint="eastAsia"/>
          <w:sz w:val="24"/>
        </w:rPr>
      </w:pPr>
      <w:r>
        <w:rPr>
          <w:rFonts w:ascii="宋体" w:hAnsi="宋体" w:hint="eastAsia"/>
          <w:sz w:val="24"/>
        </w:rPr>
        <w:t>组织班组成员学习变压器的厂家资料，施工图纸，明确任务范围。</w:t>
      </w:r>
    </w:p>
    <w:p w14:paraId="2B09F895" w14:textId="77777777" w:rsidR="009F0280" w:rsidRDefault="009F0280">
      <w:pPr>
        <w:snapToGrid w:val="0"/>
        <w:jc w:val="both"/>
        <w:rPr>
          <w:rFonts w:ascii="宋体" w:hAnsi="宋体" w:hint="eastAsia"/>
          <w:sz w:val="24"/>
        </w:rPr>
      </w:pPr>
      <w:r>
        <w:rPr>
          <w:rFonts w:ascii="宋体" w:hAnsi="宋体" w:hint="eastAsia"/>
          <w:sz w:val="24"/>
        </w:rPr>
        <w:t>4.3</w:t>
      </w:r>
      <w:r>
        <w:rPr>
          <w:rFonts w:ascii="宋体" w:hAnsi="宋体" w:hint="eastAsia"/>
          <w:sz w:val="24"/>
        </w:rPr>
        <w:t>、施工用电</w:t>
      </w:r>
    </w:p>
    <w:p w14:paraId="38922C7E" w14:textId="77777777" w:rsidR="009F0280" w:rsidRDefault="009F0280">
      <w:pPr>
        <w:snapToGrid w:val="0"/>
        <w:ind w:firstLineChars="200" w:firstLine="480"/>
        <w:jc w:val="both"/>
        <w:rPr>
          <w:rFonts w:ascii="宋体" w:hAnsi="宋体"/>
          <w:sz w:val="24"/>
        </w:rPr>
      </w:pPr>
      <w:r>
        <w:rPr>
          <w:rFonts w:ascii="宋体" w:hAnsi="宋体"/>
          <w:sz w:val="24"/>
        </w:rPr>
        <w:t>主变安装设专用二级配电箱一只，配备</w:t>
      </w:r>
      <w:r>
        <w:rPr>
          <w:rFonts w:ascii="宋体" w:hAnsi="宋体"/>
          <w:sz w:val="24"/>
        </w:rPr>
        <w:t>400A</w:t>
      </w:r>
      <w:r>
        <w:rPr>
          <w:rFonts w:ascii="宋体" w:hAnsi="宋体"/>
          <w:sz w:val="24"/>
        </w:rPr>
        <w:t>总空开，电源</w:t>
      </w:r>
      <w:r>
        <w:rPr>
          <w:rFonts w:ascii="宋体" w:hAnsi="宋体" w:hint="eastAsia"/>
          <w:sz w:val="24"/>
        </w:rPr>
        <w:t>从站内所用变低压侧</w:t>
      </w:r>
      <w:r>
        <w:rPr>
          <w:rFonts w:ascii="宋体" w:hAnsi="宋体"/>
          <w:sz w:val="24"/>
        </w:rPr>
        <w:t>采用</w:t>
      </w:r>
      <w:r>
        <w:rPr>
          <w:rFonts w:ascii="宋体" w:hAnsi="宋体"/>
          <w:sz w:val="24"/>
        </w:rPr>
        <w:t>3×</w:t>
      </w:r>
      <w:r>
        <w:rPr>
          <w:rFonts w:ascii="宋体" w:hAnsi="宋体" w:hint="eastAsia"/>
          <w:sz w:val="24"/>
        </w:rPr>
        <w:t>95</w:t>
      </w:r>
      <w:r>
        <w:rPr>
          <w:rFonts w:ascii="宋体" w:hAnsi="宋体"/>
          <w:sz w:val="24"/>
        </w:rPr>
        <w:t>+2×</w:t>
      </w:r>
      <w:r>
        <w:rPr>
          <w:rFonts w:ascii="宋体" w:hAnsi="宋体" w:hint="eastAsia"/>
          <w:sz w:val="24"/>
        </w:rPr>
        <w:t>70</w:t>
      </w:r>
      <w:r>
        <w:rPr>
          <w:rFonts w:ascii="宋体" w:hAnsi="宋体"/>
          <w:sz w:val="24"/>
        </w:rPr>
        <w:t>mm</w:t>
      </w:r>
      <w:r>
        <w:rPr>
          <w:rFonts w:ascii="宋体" w:hAnsi="宋体"/>
          <w:sz w:val="24"/>
          <w:vertAlign w:val="superscript"/>
        </w:rPr>
        <w:t>2</w:t>
      </w:r>
      <w:r>
        <w:rPr>
          <w:rFonts w:ascii="宋体" w:hAnsi="宋体"/>
          <w:sz w:val="24"/>
        </w:rPr>
        <w:t>电缆接出。主变耐压、局放试验设备功率为</w:t>
      </w:r>
      <w:r>
        <w:rPr>
          <w:rFonts w:ascii="宋体" w:hAnsi="宋体"/>
          <w:sz w:val="24"/>
        </w:rPr>
        <w:t>250kW</w:t>
      </w:r>
      <w:r>
        <w:rPr>
          <w:rFonts w:ascii="宋体" w:hAnsi="宋体"/>
          <w:sz w:val="24"/>
        </w:rPr>
        <w:t>，耐压、局放试验期间施工区其余用电设备停用。</w:t>
      </w:r>
    </w:p>
    <w:p w14:paraId="5AC1B8BC" w14:textId="77777777" w:rsidR="009F0280" w:rsidRDefault="009F0280">
      <w:pPr>
        <w:snapToGrid w:val="0"/>
        <w:jc w:val="both"/>
        <w:rPr>
          <w:rFonts w:ascii="宋体" w:hAnsi="宋体" w:hint="eastAsia"/>
          <w:sz w:val="24"/>
        </w:rPr>
      </w:pPr>
      <w:r>
        <w:rPr>
          <w:rFonts w:ascii="宋体" w:hAnsi="宋体" w:hint="eastAsia"/>
          <w:sz w:val="24"/>
        </w:rPr>
        <w:t>4.4</w:t>
      </w:r>
      <w:r>
        <w:rPr>
          <w:rFonts w:ascii="宋体" w:hAnsi="宋体" w:hint="eastAsia"/>
          <w:sz w:val="24"/>
        </w:rPr>
        <w:t>、机具及材料准备见附录</w:t>
      </w:r>
      <w:r>
        <w:rPr>
          <w:rFonts w:ascii="宋体" w:hAnsi="宋体" w:hint="eastAsia"/>
          <w:sz w:val="24"/>
        </w:rPr>
        <w:t>1</w:t>
      </w:r>
      <w:r>
        <w:rPr>
          <w:rFonts w:ascii="宋体" w:hAnsi="宋体" w:hint="eastAsia"/>
          <w:sz w:val="24"/>
        </w:rPr>
        <w:t>。</w:t>
      </w:r>
    </w:p>
    <w:p w14:paraId="54D8F1C4" w14:textId="77777777" w:rsidR="009F0280" w:rsidRDefault="009F0280">
      <w:pPr>
        <w:rPr>
          <w:rFonts w:ascii="宋体" w:hAnsi="宋体" w:hint="eastAsia"/>
          <w:sz w:val="24"/>
        </w:rPr>
      </w:pPr>
      <w:r>
        <w:rPr>
          <w:rFonts w:ascii="宋体" w:hAnsi="宋体" w:hint="eastAsia"/>
          <w:sz w:val="24"/>
        </w:rPr>
        <w:t>4.5</w:t>
      </w:r>
      <w:r>
        <w:rPr>
          <w:rFonts w:ascii="宋体" w:hAnsi="宋体" w:hint="eastAsia"/>
          <w:sz w:val="24"/>
        </w:rPr>
        <w:t>、施工现场布置见附录</w:t>
      </w:r>
      <w:r>
        <w:rPr>
          <w:rFonts w:ascii="宋体" w:hAnsi="宋体" w:hint="eastAsia"/>
          <w:sz w:val="24"/>
        </w:rPr>
        <w:t>2</w:t>
      </w:r>
      <w:r>
        <w:rPr>
          <w:rFonts w:ascii="宋体" w:hAnsi="宋体" w:hint="eastAsia"/>
          <w:sz w:val="24"/>
        </w:rPr>
        <w:t>。</w:t>
      </w:r>
    </w:p>
    <w:p w14:paraId="21BFD481" w14:textId="77777777" w:rsidR="009F0280" w:rsidRDefault="009F0280">
      <w:pPr>
        <w:pStyle w:val="1"/>
        <w:spacing w:before="0" w:after="0"/>
        <w:ind w:left="568" w:hangingChars="202" w:hanging="568"/>
        <w:rPr>
          <w:rFonts w:hint="eastAsia"/>
          <w:sz w:val="28"/>
        </w:rPr>
      </w:pPr>
      <w:bookmarkStart w:id="25" w:name="_Toc383719474"/>
      <w:r>
        <w:rPr>
          <w:rFonts w:hint="eastAsia"/>
          <w:sz w:val="28"/>
        </w:rPr>
        <w:t>5</w:t>
      </w:r>
      <w:r>
        <w:rPr>
          <w:rFonts w:hint="eastAsia"/>
          <w:sz w:val="28"/>
        </w:rPr>
        <w:t>、施工方案</w:t>
      </w:r>
      <w:bookmarkEnd w:id="25"/>
    </w:p>
    <w:p w14:paraId="57482CB5" w14:textId="77777777" w:rsidR="009F0280" w:rsidRDefault="009F0280">
      <w:pPr>
        <w:pStyle w:val="af6"/>
        <w:shd w:val="clear" w:color="auto" w:fill="FFFFFF"/>
        <w:spacing w:before="0" w:beforeAutospacing="0" w:after="160" w:afterAutospacing="0"/>
        <w:outlineLvl w:val="1"/>
        <w:rPr>
          <w:rStyle w:val="a8"/>
          <w:rFonts w:ascii="仿宋" w:eastAsia="仿宋" w:hAnsi="仿宋" w:cs="仿宋" w:hint="eastAsia"/>
          <w:color w:val="333333"/>
          <w:spacing w:val="5"/>
          <w:sz w:val="28"/>
          <w:szCs w:val="28"/>
          <w:shd w:val="clear" w:color="auto" w:fill="FFFFFF"/>
        </w:rPr>
      </w:pPr>
      <w:bookmarkStart w:id="26" w:name="_Toc35416398"/>
      <w:bookmarkStart w:id="27" w:name="_Toc383719475"/>
      <w:r>
        <w:rPr>
          <w:rStyle w:val="a8"/>
          <w:rFonts w:ascii="仿宋" w:eastAsia="仿宋" w:hAnsi="仿宋" w:cs="仿宋" w:hint="eastAsia"/>
          <w:color w:val="333333"/>
          <w:spacing w:val="5"/>
          <w:sz w:val="28"/>
          <w:szCs w:val="28"/>
          <w:shd w:val="clear" w:color="auto" w:fill="FFFFFF"/>
        </w:rPr>
        <w:t>5.1</w:t>
      </w:r>
      <w:r>
        <w:rPr>
          <w:rStyle w:val="a8"/>
          <w:rFonts w:ascii="仿宋" w:eastAsia="仿宋" w:hAnsi="仿宋" w:cs="仿宋" w:hint="eastAsia"/>
          <w:color w:val="333333"/>
          <w:spacing w:val="5"/>
          <w:sz w:val="28"/>
          <w:szCs w:val="28"/>
          <w:shd w:val="clear" w:color="auto" w:fill="FFFFFF"/>
        </w:rPr>
        <w:t>、施工准备</w:t>
      </w:r>
      <w:bookmarkEnd w:id="26"/>
    </w:p>
    <w:p w14:paraId="06E7FF6A" w14:textId="77777777" w:rsidR="009F0280" w:rsidRDefault="009F0280">
      <w:pPr>
        <w:ind w:firstLineChars="200" w:firstLine="482"/>
        <w:rPr>
          <w:rFonts w:ascii="仿宋" w:eastAsia="仿宋" w:hAnsi="仿宋" w:cs="仿宋" w:hint="eastAsia"/>
          <w:b/>
          <w:bCs/>
          <w:sz w:val="24"/>
          <w:szCs w:val="28"/>
        </w:rPr>
      </w:pPr>
      <w:r>
        <w:rPr>
          <w:rFonts w:ascii="仿宋" w:eastAsia="仿宋" w:hAnsi="仿宋" w:cs="仿宋" w:hint="eastAsia"/>
          <w:b/>
          <w:bCs/>
          <w:sz w:val="24"/>
          <w:szCs w:val="28"/>
        </w:rPr>
        <w:t>5.1.1</w:t>
      </w:r>
      <w:r>
        <w:rPr>
          <w:rFonts w:ascii="仿宋" w:eastAsia="仿宋" w:hAnsi="仿宋" w:cs="仿宋" w:hint="eastAsia"/>
          <w:b/>
          <w:bCs/>
          <w:sz w:val="24"/>
          <w:szCs w:val="28"/>
        </w:rPr>
        <w:t>变压器安装技术准备</w:t>
      </w:r>
    </w:p>
    <w:p w14:paraId="0D3E28F4"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5.1.1.1</w:t>
      </w:r>
      <w:r>
        <w:rPr>
          <w:rFonts w:ascii="宋体" w:hAnsi="宋体" w:hint="eastAsia"/>
          <w:sz w:val="24"/>
          <w:szCs w:val="22"/>
        </w:rPr>
        <w:t>现场安装施工人员（含吊车司机）遵守</w:t>
      </w:r>
      <w:bookmarkStart w:id="28" w:name="OLE_LINK11"/>
      <w:r>
        <w:rPr>
          <w:rFonts w:ascii="宋体" w:hAnsi="宋体" w:hint="eastAsia"/>
          <w:sz w:val="24"/>
          <w:szCs w:val="22"/>
        </w:rPr>
        <w:t>安全</w:t>
      </w:r>
      <w:bookmarkEnd w:id="28"/>
      <w:r>
        <w:rPr>
          <w:rFonts w:ascii="宋体" w:hAnsi="宋体" w:hint="eastAsia"/>
          <w:sz w:val="24"/>
          <w:szCs w:val="22"/>
        </w:rPr>
        <w:t>操作规程和安全防范措施的宣教。</w:t>
      </w:r>
    </w:p>
    <w:p w14:paraId="24B5C8E5"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5.1.1.2</w:t>
      </w:r>
      <w:r>
        <w:rPr>
          <w:rFonts w:ascii="宋体" w:hAnsi="宋体" w:hint="eastAsia"/>
          <w:sz w:val="24"/>
          <w:szCs w:val="22"/>
        </w:rPr>
        <w:t>制造商介绍产品安装注意事项及工艺标准要求。</w:t>
      </w:r>
    </w:p>
    <w:p w14:paraId="6CE8D221"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5.1.1.3</w:t>
      </w:r>
      <w:r>
        <w:rPr>
          <w:rFonts w:ascii="宋体" w:hAnsi="宋体" w:hint="eastAsia"/>
          <w:sz w:val="24"/>
          <w:szCs w:val="22"/>
        </w:rPr>
        <w:t>变压器及所有附件箱进行外观检查并拍照留存。</w:t>
      </w:r>
    </w:p>
    <w:p w14:paraId="3AD22D21"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5.1.1.4</w:t>
      </w:r>
      <w:r>
        <w:rPr>
          <w:rFonts w:ascii="宋体" w:hAnsi="宋体" w:hint="eastAsia"/>
          <w:sz w:val="24"/>
          <w:szCs w:val="22"/>
        </w:rPr>
        <w:t>升高座电流互感器试验，检查电流互感器出线端子板绝缘良好，接线螺栓和固定件的垫块紧固且密封良好，无渗油现象。</w:t>
      </w:r>
    </w:p>
    <w:p w14:paraId="2C1A2F9E"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lastRenderedPageBreak/>
        <w:t>5.1.1.5</w:t>
      </w:r>
      <w:r>
        <w:rPr>
          <w:rFonts w:ascii="宋体" w:hAnsi="宋体" w:hint="eastAsia"/>
          <w:sz w:val="24"/>
          <w:szCs w:val="22"/>
        </w:rPr>
        <w:t>电容式套管外观检查，绝缘电阻、介损和电容量测试。</w:t>
      </w:r>
    </w:p>
    <w:p w14:paraId="03A19812"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5.1.1.6</w:t>
      </w:r>
      <w:r>
        <w:rPr>
          <w:rFonts w:ascii="宋体" w:hAnsi="宋体" w:hint="eastAsia"/>
          <w:sz w:val="24"/>
          <w:szCs w:val="22"/>
        </w:rPr>
        <w:t>气体继电器、温度控器送检</w:t>
      </w:r>
      <w:bookmarkStart w:id="29" w:name="OLE_LINK12"/>
      <w:r>
        <w:rPr>
          <w:rFonts w:ascii="宋体" w:hAnsi="宋体" w:hint="eastAsia"/>
          <w:sz w:val="24"/>
          <w:szCs w:val="22"/>
        </w:rPr>
        <w:t>校验</w:t>
      </w:r>
      <w:bookmarkEnd w:id="29"/>
      <w:r>
        <w:rPr>
          <w:rFonts w:ascii="宋体" w:hAnsi="宋体" w:hint="eastAsia"/>
          <w:sz w:val="24"/>
          <w:szCs w:val="22"/>
        </w:rPr>
        <w:t>（压力释放阀有校验条件的可送检校验）。</w:t>
      </w:r>
    </w:p>
    <w:p w14:paraId="69538B95" w14:textId="77777777" w:rsidR="009F0280" w:rsidRDefault="009F0280">
      <w:pPr>
        <w:ind w:firstLineChars="200" w:firstLine="482"/>
        <w:rPr>
          <w:rFonts w:ascii="仿宋" w:eastAsia="仿宋" w:hAnsi="仿宋" w:cs="仿宋" w:hint="eastAsia"/>
          <w:b/>
          <w:bCs/>
          <w:sz w:val="24"/>
          <w:szCs w:val="28"/>
        </w:rPr>
      </w:pPr>
      <w:r>
        <w:rPr>
          <w:rFonts w:ascii="仿宋" w:eastAsia="仿宋" w:hAnsi="仿宋" w:cs="仿宋" w:hint="eastAsia"/>
          <w:b/>
          <w:bCs/>
          <w:sz w:val="24"/>
          <w:szCs w:val="28"/>
        </w:rPr>
        <w:t>5.1.2</w:t>
      </w:r>
      <w:r>
        <w:rPr>
          <w:rFonts w:ascii="仿宋" w:eastAsia="仿宋" w:hAnsi="仿宋" w:cs="仿宋" w:hint="eastAsia"/>
          <w:b/>
          <w:bCs/>
          <w:sz w:val="24"/>
          <w:szCs w:val="28"/>
        </w:rPr>
        <w:t>变压器安装材料及机具准备</w:t>
      </w:r>
    </w:p>
    <w:p w14:paraId="451EB0F0"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5.1.2.1</w:t>
      </w:r>
      <w:r>
        <w:rPr>
          <w:rFonts w:ascii="宋体" w:hAnsi="宋体" w:hint="eastAsia"/>
          <w:sz w:val="24"/>
          <w:szCs w:val="22"/>
        </w:rPr>
        <w:t>真空滤油机、真空泵、油罐应事先确定放置</w:t>
      </w:r>
      <w:bookmarkStart w:id="30" w:name="OLE_LINK9"/>
      <w:bookmarkStart w:id="31" w:name="OLE_LINK10"/>
      <w:r>
        <w:rPr>
          <w:rFonts w:ascii="宋体" w:hAnsi="宋体" w:hint="eastAsia"/>
          <w:sz w:val="24"/>
          <w:szCs w:val="22"/>
        </w:rPr>
        <w:t>区域位置</w:t>
      </w:r>
      <w:bookmarkEnd w:id="30"/>
      <w:bookmarkEnd w:id="31"/>
      <w:r>
        <w:rPr>
          <w:rFonts w:ascii="宋体" w:hAnsi="宋体" w:hint="eastAsia"/>
          <w:sz w:val="24"/>
          <w:szCs w:val="22"/>
        </w:rPr>
        <w:t>（含设备使用电源箱位置）。</w:t>
      </w:r>
    </w:p>
    <w:p w14:paraId="4576D0E9"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5.1.2.2</w:t>
      </w:r>
      <w:bookmarkStart w:id="32" w:name="OLE_LINK14"/>
      <w:bookmarkStart w:id="33" w:name="OLE_LINK13"/>
      <w:bookmarkStart w:id="34" w:name="OLE_LINK15"/>
      <w:r>
        <w:rPr>
          <w:rFonts w:ascii="宋体" w:hAnsi="宋体" w:hint="eastAsia"/>
          <w:sz w:val="24"/>
          <w:szCs w:val="22"/>
        </w:rPr>
        <w:t>变压器制造商</w:t>
      </w:r>
      <w:bookmarkEnd w:id="32"/>
      <w:bookmarkEnd w:id="33"/>
      <w:r>
        <w:rPr>
          <w:rFonts w:ascii="宋体" w:hAnsi="宋体" w:hint="eastAsia"/>
          <w:sz w:val="24"/>
          <w:szCs w:val="22"/>
        </w:rPr>
        <w:t>提供的绝缘</w:t>
      </w:r>
      <w:bookmarkEnd w:id="34"/>
      <w:r>
        <w:rPr>
          <w:rFonts w:ascii="宋体" w:hAnsi="宋体" w:hint="eastAsia"/>
          <w:sz w:val="24"/>
          <w:szCs w:val="22"/>
        </w:rPr>
        <w:t>油应逐罐分别取样进行油化试验，试验结果应符合绝缘油相关标准及要求，（注入变压器的绝缘油标准：电气强度≥</w:t>
      </w:r>
      <w:r>
        <w:rPr>
          <w:rFonts w:ascii="宋体" w:hAnsi="宋体" w:hint="eastAsia"/>
          <w:sz w:val="24"/>
          <w:szCs w:val="22"/>
        </w:rPr>
        <w:t>60kV/2.5mm</w:t>
      </w:r>
      <w:r>
        <w:rPr>
          <w:rFonts w:ascii="宋体" w:hAnsi="宋体" w:hint="eastAsia"/>
          <w:sz w:val="24"/>
          <w:szCs w:val="22"/>
        </w:rPr>
        <w:t>、含水量≤</w:t>
      </w:r>
      <w:r>
        <w:rPr>
          <w:rFonts w:ascii="宋体" w:hAnsi="宋体" w:hint="eastAsia"/>
          <w:sz w:val="24"/>
          <w:szCs w:val="22"/>
        </w:rPr>
        <w:t>10</w:t>
      </w:r>
      <w:r>
        <w:rPr>
          <w:rFonts w:ascii="宋体" w:hAnsi="宋体" w:hint="eastAsia"/>
          <w:sz w:val="24"/>
          <w:szCs w:val="22"/>
        </w:rPr>
        <w:t>μ</w:t>
      </w:r>
      <w:r>
        <w:rPr>
          <w:rFonts w:ascii="宋体" w:hAnsi="宋体" w:hint="eastAsia"/>
          <w:sz w:val="24"/>
          <w:szCs w:val="22"/>
        </w:rPr>
        <w:t>L/L</w:t>
      </w:r>
      <w:r>
        <w:rPr>
          <w:rFonts w:ascii="宋体" w:hAnsi="宋体" w:hint="eastAsia"/>
          <w:sz w:val="24"/>
          <w:szCs w:val="22"/>
        </w:rPr>
        <w:t>、</w:t>
      </w:r>
      <w:r>
        <w:rPr>
          <w:rFonts w:ascii="宋体" w:hAnsi="宋体" w:hint="eastAsia"/>
          <w:sz w:val="24"/>
          <w:szCs w:val="22"/>
        </w:rPr>
        <w:t>tan</w:t>
      </w:r>
      <w:r>
        <w:rPr>
          <w:rFonts w:ascii="宋体" w:hAnsi="宋体" w:hint="eastAsia"/>
          <w:sz w:val="24"/>
          <w:szCs w:val="22"/>
        </w:rPr>
        <w:t>δ≤</w:t>
      </w:r>
      <w:r>
        <w:rPr>
          <w:rFonts w:ascii="宋体" w:hAnsi="宋体" w:hint="eastAsia"/>
          <w:sz w:val="24"/>
          <w:szCs w:val="22"/>
        </w:rPr>
        <w:t>0.5%(90</w:t>
      </w:r>
      <w:r>
        <w:rPr>
          <w:rFonts w:ascii="宋体" w:hAnsi="宋体" w:hint="eastAsia"/>
          <w:sz w:val="24"/>
          <w:szCs w:val="22"/>
        </w:rPr>
        <w:t>℃时</w:t>
      </w:r>
      <w:r>
        <w:rPr>
          <w:rFonts w:ascii="宋体" w:hAnsi="宋体" w:hint="eastAsia"/>
          <w:sz w:val="24"/>
          <w:szCs w:val="22"/>
        </w:rPr>
        <w:t>)</w:t>
      </w:r>
      <w:r>
        <w:rPr>
          <w:rFonts w:ascii="宋体" w:hAnsi="宋体" w:hint="eastAsia"/>
          <w:sz w:val="24"/>
          <w:szCs w:val="22"/>
        </w:rPr>
        <w:t>。</w:t>
      </w:r>
    </w:p>
    <w:p w14:paraId="7A395FCB"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5.1.2.3</w:t>
      </w:r>
      <w:r>
        <w:rPr>
          <w:rFonts w:ascii="宋体" w:hAnsi="宋体" w:hint="eastAsia"/>
          <w:sz w:val="24"/>
          <w:szCs w:val="22"/>
        </w:rPr>
        <w:t>安装单位、现场监理、业主及制造商代表，共同参与变压器附件开箱，核对数量与装箱发运清单相符合，附件、配件无破损、遗漏并录像拍照，核对出厂资料文件齐全。</w:t>
      </w:r>
    </w:p>
    <w:p w14:paraId="061CF732"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5.1.2.4</w:t>
      </w:r>
      <w:r>
        <w:rPr>
          <w:rFonts w:ascii="宋体" w:hAnsi="宋体" w:hint="eastAsia"/>
          <w:sz w:val="24"/>
          <w:szCs w:val="22"/>
        </w:rPr>
        <w:t>高压、低压套管安装需配置升降车或工作平台。设置套管安装前的防尘保护操作间。</w:t>
      </w:r>
    </w:p>
    <w:p w14:paraId="2043E3CD"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5.1.2.5</w:t>
      </w:r>
      <w:r>
        <w:rPr>
          <w:rFonts w:ascii="宋体" w:hAnsi="宋体" w:hint="eastAsia"/>
          <w:sz w:val="24"/>
          <w:szCs w:val="22"/>
        </w:rPr>
        <w:t>清洗干净储油柜，将剩油排尽，检查、</w:t>
      </w:r>
      <w:bookmarkStart w:id="35" w:name="OLE_LINK17"/>
      <w:bookmarkStart w:id="36" w:name="OLE_LINK16"/>
      <w:r>
        <w:rPr>
          <w:rFonts w:ascii="宋体" w:hAnsi="宋体" w:hint="eastAsia"/>
          <w:sz w:val="24"/>
          <w:szCs w:val="22"/>
        </w:rPr>
        <w:t>安装</w:t>
      </w:r>
      <w:bookmarkEnd w:id="35"/>
      <w:bookmarkEnd w:id="36"/>
      <w:r>
        <w:rPr>
          <w:rFonts w:ascii="宋体" w:hAnsi="宋体" w:hint="eastAsia"/>
          <w:sz w:val="24"/>
          <w:szCs w:val="22"/>
        </w:rPr>
        <w:t>油枕胶囊并进行充气试验。</w:t>
      </w:r>
    </w:p>
    <w:p w14:paraId="6786F082"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5.1.2.6</w:t>
      </w:r>
      <w:r>
        <w:rPr>
          <w:rFonts w:ascii="宋体" w:hAnsi="宋体" w:hint="eastAsia"/>
          <w:sz w:val="24"/>
          <w:szCs w:val="22"/>
        </w:rPr>
        <w:t>测量套管式电流互感器的绝缘电阻、变比及极性等与铭牌和技术条件符合。</w:t>
      </w:r>
    </w:p>
    <w:p w14:paraId="3EC59E8B"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5.1.2.7</w:t>
      </w:r>
      <w:r>
        <w:rPr>
          <w:rFonts w:ascii="宋体" w:hAnsi="宋体" w:hint="eastAsia"/>
          <w:sz w:val="24"/>
          <w:szCs w:val="22"/>
        </w:rPr>
        <w:t>安装前应查询了解气象状况，选择晴朗干燥天气进行变压器安装工作。</w:t>
      </w:r>
    </w:p>
    <w:p w14:paraId="3E6002E1"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5.1.2.8</w:t>
      </w:r>
      <w:r>
        <w:rPr>
          <w:rFonts w:ascii="宋体" w:hAnsi="宋体" w:hint="eastAsia"/>
          <w:sz w:val="24"/>
          <w:szCs w:val="22"/>
        </w:rPr>
        <w:t>确认现场供电状况，确保变压器安装过程中的电力供应。</w:t>
      </w:r>
    </w:p>
    <w:p w14:paraId="045B370D" w14:textId="77777777" w:rsidR="009F0280" w:rsidRDefault="009F0280">
      <w:pPr>
        <w:pStyle w:val="a0"/>
        <w:jc w:val="center"/>
        <w:rPr>
          <w:rFonts w:ascii="仿宋" w:hAnsi="仿宋" w:hint="eastAsia"/>
          <w:lang w:val="en-US"/>
        </w:rPr>
      </w:pPr>
      <w:r>
        <w:rPr>
          <w:rFonts w:ascii="仿宋" w:hAnsi="仿宋" w:hint="eastAsia"/>
          <w:lang w:val="en-US"/>
        </w:rPr>
        <w:pict w14:anchorId="78FFD16B">
          <v:shape id="图片 9" o:spid="_x0000_i1025" type="#_x0000_t75" alt="图片1" style="width:351.65pt;height:154.3pt;mso-wrap-style:square;mso-position-horizontal-relative:page;mso-position-vertical-relative:page">
            <v:imagedata r:id="rId10" o:title="图片1"/>
          </v:shape>
        </w:pict>
      </w:r>
    </w:p>
    <w:p w14:paraId="3A5BA1E0" w14:textId="77777777" w:rsidR="009F0280" w:rsidRDefault="009F0280">
      <w:pPr>
        <w:pStyle w:val="a0"/>
        <w:jc w:val="center"/>
        <w:rPr>
          <w:rFonts w:ascii="仿宋" w:hAnsi="仿宋" w:hint="eastAsia"/>
          <w:b/>
          <w:bCs/>
          <w:sz w:val="21"/>
          <w:szCs w:val="11"/>
          <w:lang w:val="en-US"/>
        </w:rPr>
      </w:pPr>
      <w:r>
        <w:rPr>
          <w:rFonts w:ascii="仿宋" w:hAnsi="仿宋" w:hint="eastAsia"/>
          <w:b/>
          <w:bCs/>
          <w:sz w:val="21"/>
          <w:szCs w:val="11"/>
          <w:lang w:val="en-US"/>
        </w:rPr>
        <w:t>图</w:t>
      </w:r>
      <w:r>
        <w:rPr>
          <w:rFonts w:ascii="仿宋" w:hAnsi="仿宋" w:hint="eastAsia"/>
          <w:b/>
          <w:bCs/>
          <w:sz w:val="21"/>
          <w:szCs w:val="11"/>
          <w:lang w:val="en-US"/>
        </w:rPr>
        <w:t xml:space="preserve">5-1 </w:t>
      </w:r>
      <w:r>
        <w:rPr>
          <w:rFonts w:ascii="仿宋" w:hAnsi="仿宋" w:hint="eastAsia"/>
          <w:b/>
          <w:bCs/>
          <w:sz w:val="21"/>
          <w:szCs w:val="11"/>
          <w:lang w:val="en-US"/>
        </w:rPr>
        <w:t>宿豫东主变现场平面布置图</w:t>
      </w:r>
    </w:p>
    <w:p w14:paraId="685DD208" w14:textId="77777777" w:rsidR="009F0280" w:rsidRDefault="009F0280">
      <w:pPr>
        <w:pStyle w:val="af6"/>
        <w:shd w:val="clear" w:color="auto" w:fill="FFFFFF"/>
        <w:spacing w:before="0" w:beforeAutospacing="0" w:after="160" w:afterAutospacing="0"/>
        <w:outlineLvl w:val="1"/>
        <w:rPr>
          <w:rStyle w:val="a8"/>
          <w:rFonts w:ascii="仿宋" w:eastAsia="仿宋" w:hAnsi="仿宋" w:cs="仿宋" w:hint="eastAsia"/>
          <w:color w:val="333333"/>
          <w:spacing w:val="5"/>
          <w:sz w:val="28"/>
          <w:szCs w:val="28"/>
          <w:shd w:val="clear" w:color="auto" w:fill="FFFFFF"/>
        </w:rPr>
      </w:pPr>
      <w:bookmarkStart w:id="37" w:name="_Toc35416399"/>
      <w:r>
        <w:rPr>
          <w:rStyle w:val="a8"/>
          <w:rFonts w:ascii="仿宋" w:eastAsia="仿宋" w:hAnsi="仿宋" w:cs="仿宋" w:hint="eastAsia"/>
          <w:color w:val="333333"/>
          <w:spacing w:val="5"/>
          <w:sz w:val="28"/>
          <w:szCs w:val="28"/>
          <w:shd w:val="clear" w:color="auto" w:fill="FFFFFF"/>
        </w:rPr>
        <w:t>5.2</w:t>
      </w:r>
      <w:r>
        <w:rPr>
          <w:rStyle w:val="a8"/>
          <w:rFonts w:ascii="仿宋" w:eastAsia="仿宋" w:hAnsi="仿宋" w:cs="仿宋" w:hint="eastAsia"/>
          <w:color w:val="333333"/>
          <w:spacing w:val="5"/>
          <w:sz w:val="28"/>
          <w:szCs w:val="28"/>
          <w:shd w:val="clear" w:color="auto" w:fill="FFFFFF"/>
        </w:rPr>
        <w:t>、变压器安装计划工序样板</w:t>
      </w:r>
      <w:bookmarkEnd w:id="37"/>
    </w:p>
    <w:p w14:paraId="724F7DEE"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届时，将在</w:t>
      </w:r>
      <w:r>
        <w:rPr>
          <w:rFonts w:ascii="宋体" w:hAnsi="宋体" w:hint="eastAsia"/>
          <w:sz w:val="24"/>
          <w:szCs w:val="22"/>
        </w:rPr>
        <w:t>500kV</w:t>
      </w:r>
      <w:r>
        <w:rPr>
          <w:rFonts w:ascii="宋体" w:hAnsi="宋体" w:hint="eastAsia"/>
          <w:sz w:val="24"/>
          <w:szCs w:val="22"/>
        </w:rPr>
        <w:t>主变安装区域现场设立工序样板牌图，为主变整个安装流程做框架性工序指导，拟设立牌图内容如下，将标准工艺要求及施工规范关键点提炼，并根据主变</w:t>
      </w:r>
      <w:r>
        <w:rPr>
          <w:rFonts w:ascii="宋体" w:hAnsi="宋体" w:hint="eastAsia"/>
          <w:sz w:val="24"/>
          <w:szCs w:val="22"/>
        </w:rPr>
        <w:lastRenderedPageBreak/>
        <w:t>安装流程绘制工序流程，划分规范施工过程的责任人，并根据执行计划表按条目实时跟踪记录。</w:t>
      </w:r>
    </w:p>
    <w:p w14:paraId="6E9F0B6B" w14:textId="77777777" w:rsidR="009F0280" w:rsidRDefault="009F0280">
      <w:pPr>
        <w:pStyle w:val="a0"/>
        <w:rPr>
          <w:rFonts w:hAnsi="宋体" w:hint="eastAsia"/>
          <w:sz w:val="24"/>
          <w:szCs w:val="22"/>
        </w:rPr>
      </w:pPr>
    </w:p>
    <w:p w14:paraId="668600BA" w14:textId="77777777" w:rsidR="009F0280" w:rsidRDefault="009F0280">
      <w:pPr>
        <w:pStyle w:val="a0"/>
        <w:rPr>
          <w:rFonts w:hAnsi="宋体" w:hint="eastAsia"/>
          <w:sz w:val="24"/>
          <w:szCs w:val="22"/>
        </w:rPr>
      </w:pPr>
    </w:p>
    <w:p w14:paraId="3DD6DF53" w14:textId="77777777" w:rsidR="009F0280" w:rsidRDefault="009F0280">
      <w:pPr>
        <w:pStyle w:val="a0"/>
        <w:jc w:val="center"/>
        <w:rPr>
          <w:rFonts w:ascii="仿宋" w:hAnsi="仿宋" w:hint="eastAsia"/>
          <w:b/>
          <w:bCs/>
          <w:sz w:val="21"/>
          <w:szCs w:val="11"/>
          <w:lang w:val="en-US"/>
        </w:rPr>
      </w:pPr>
      <w:r>
        <w:rPr>
          <w:rFonts w:ascii="仿宋" w:hAnsi="仿宋" w:hint="eastAsia"/>
          <w:b/>
          <w:bCs/>
          <w:sz w:val="21"/>
          <w:szCs w:val="11"/>
          <w:lang w:val="en-US"/>
        </w:rPr>
        <w:pict w14:anchorId="0911E2F8">
          <v:shape id="图片 10" o:spid="_x0000_i1026" type="#_x0000_t75" alt="电气工序样板_页面_01" style="width:188.2pt;height:146.2pt;mso-position-horizontal-relative:page;mso-position-vertical-relative:page">
            <v:fill o:detectmouseclick="t"/>
            <v:imagedata r:id="rId11" o:title="电气工序样板_页面_01"/>
          </v:shape>
        </w:pict>
      </w:r>
      <w:r>
        <w:rPr>
          <w:rFonts w:ascii="仿宋" w:hAnsi="仿宋" w:hint="eastAsia"/>
          <w:b/>
          <w:bCs/>
          <w:sz w:val="21"/>
          <w:szCs w:val="11"/>
          <w:lang w:val="en-US"/>
        </w:rPr>
        <w:t xml:space="preserve">   </w:t>
      </w:r>
      <w:r>
        <w:rPr>
          <w:rFonts w:ascii="仿宋" w:hAnsi="仿宋" w:hint="eastAsia"/>
          <w:b/>
          <w:bCs/>
          <w:sz w:val="21"/>
          <w:szCs w:val="11"/>
          <w:lang w:val="en-US"/>
        </w:rPr>
        <w:pict w14:anchorId="0E3D098E">
          <v:shape id="图片 11" o:spid="_x0000_i1027" type="#_x0000_t75" alt="电气工序样板_页面_02" style="width:181.25pt;height:148.45pt;mso-wrap-style:square;mso-position-horizontal-relative:page;mso-position-vertical-relative:page">
            <v:imagedata r:id="rId12" o:title="电气工序样板_页面_02"/>
          </v:shape>
        </w:pict>
      </w:r>
    </w:p>
    <w:p w14:paraId="77424160" w14:textId="77777777" w:rsidR="009F0280" w:rsidRDefault="009F0280">
      <w:pPr>
        <w:pStyle w:val="a0"/>
        <w:jc w:val="center"/>
        <w:rPr>
          <w:rFonts w:ascii="仿宋" w:hAnsi="仿宋" w:hint="eastAsia"/>
          <w:b/>
          <w:bCs/>
          <w:sz w:val="21"/>
          <w:szCs w:val="11"/>
          <w:lang w:val="en-US"/>
        </w:rPr>
      </w:pPr>
    </w:p>
    <w:p w14:paraId="43D2F1FE" w14:textId="77777777" w:rsidR="009F0280" w:rsidRDefault="009F0280">
      <w:pPr>
        <w:pStyle w:val="a0"/>
        <w:jc w:val="center"/>
        <w:rPr>
          <w:rFonts w:ascii="仿宋" w:hAnsi="仿宋" w:hint="eastAsia"/>
          <w:b/>
          <w:bCs/>
          <w:sz w:val="21"/>
          <w:szCs w:val="11"/>
          <w:lang w:val="en-US"/>
        </w:rPr>
      </w:pPr>
      <w:r>
        <w:rPr>
          <w:rFonts w:ascii="仿宋" w:hAnsi="仿宋" w:hint="eastAsia"/>
          <w:b/>
          <w:bCs/>
          <w:sz w:val="21"/>
          <w:szCs w:val="11"/>
          <w:lang w:val="en-US"/>
        </w:rPr>
        <w:pict w14:anchorId="56A44EAC">
          <v:shape id="图片 12" o:spid="_x0000_i1028" type="#_x0000_t75" alt="电气工序样板_页面_03" style="width:186.55pt;height:138.7pt;mso-wrap-style:square;mso-position-horizontal-relative:page;mso-position-vertical-relative:page">
            <v:imagedata r:id="rId13" o:title="电气工序样板_页面_03"/>
          </v:shape>
        </w:pict>
      </w:r>
      <w:r>
        <w:rPr>
          <w:rFonts w:ascii="仿宋" w:hAnsi="仿宋" w:hint="eastAsia"/>
          <w:b/>
          <w:bCs/>
          <w:sz w:val="21"/>
          <w:szCs w:val="11"/>
          <w:lang w:val="en-US"/>
        </w:rPr>
        <w:t xml:space="preserve">   </w:t>
      </w:r>
      <w:r>
        <w:rPr>
          <w:rFonts w:ascii="仿宋" w:hAnsi="仿宋" w:hint="eastAsia"/>
          <w:b/>
          <w:bCs/>
          <w:sz w:val="21"/>
          <w:szCs w:val="11"/>
          <w:lang w:val="en-US"/>
        </w:rPr>
        <w:pict w14:anchorId="786AFE43">
          <v:shape id="图片 13" o:spid="_x0000_i1029" type="#_x0000_t75" alt="电气工序样板_页面_04" style="width:180.7pt;height:138.15pt;mso-wrap-style:square;mso-position-horizontal-relative:page;mso-position-vertical-relative:page">
            <v:imagedata r:id="rId14" o:title="电气工序样板_页面_04"/>
          </v:shape>
        </w:pict>
      </w:r>
    </w:p>
    <w:p w14:paraId="0E9A6954" w14:textId="77777777" w:rsidR="009F0280" w:rsidRDefault="009F0280">
      <w:pPr>
        <w:pStyle w:val="a0"/>
        <w:jc w:val="center"/>
        <w:rPr>
          <w:rFonts w:ascii="仿宋" w:hAnsi="仿宋"/>
          <w:b/>
          <w:bCs/>
          <w:sz w:val="21"/>
          <w:szCs w:val="11"/>
          <w:lang w:val="en-US"/>
        </w:rPr>
      </w:pPr>
      <w:r>
        <w:rPr>
          <w:rFonts w:ascii="仿宋" w:hAnsi="仿宋" w:hint="eastAsia"/>
          <w:b/>
          <w:bCs/>
          <w:sz w:val="21"/>
          <w:szCs w:val="11"/>
          <w:lang w:val="en-US"/>
        </w:rPr>
        <w:t>图</w:t>
      </w:r>
      <w:r>
        <w:rPr>
          <w:rFonts w:ascii="仿宋" w:hAnsi="仿宋" w:hint="eastAsia"/>
          <w:b/>
          <w:bCs/>
          <w:sz w:val="21"/>
          <w:szCs w:val="11"/>
          <w:lang w:val="en-US"/>
        </w:rPr>
        <w:t xml:space="preserve">5-2 </w:t>
      </w:r>
      <w:r>
        <w:rPr>
          <w:rFonts w:ascii="仿宋" w:hAnsi="仿宋" w:hint="eastAsia"/>
          <w:b/>
          <w:bCs/>
          <w:sz w:val="21"/>
          <w:szCs w:val="11"/>
          <w:lang w:val="en-US"/>
        </w:rPr>
        <w:t>宿豫东主变安装工序样板牌图</w:t>
      </w:r>
    </w:p>
    <w:p w14:paraId="54C77D01" w14:textId="77777777" w:rsidR="009F0280" w:rsidRDefault="009F0280">
      <w:pPr>
        <w:pStyle w:val="a0"/>
        <w:jc w:val="center"/>
        <w:rPr>
          <w:rFonts w:ascii="仿宋" w:hAnsi="仿宋" w:hint="eastAsia"/>
          <w:b/>
          <w:bCs/>
          <w:sz w:val="21"/>
          <w:szCs w:val="11"/>
          <w:lang w:val="en-US"/>
        </w:rPr>
      </w:pPr>
    </w:p>
    <w:p w14:paraId="04135FC4" w14:textId="77777777" w:rsidR="009F0280" w:rsidRDefault="009F0280">
      <w:pPr>
        <w:pStyle w:val="af6"/>
        <w:shd w:val="clear" w:color="auto" w:fill="FFFFFF"/>
        <w:spacing w:before="0" w:beforeAutospacing="0" w:after="160" w:afterAutospacing="0"/>
        <w:outlineLvl w:val="1"/>
        <w:rPr>
          <w:rStyle w:val="a8"/>
          <w:rFonts w:ascii="仿宋" w:eastAsia="仿宋" w:hAnsi="仿宋" w:cs="仿宋" w:hint="eastAsia"/>
          <w:color w:val="333333"/>
          <w:spacing w:val="5"/>
          <w:sz w:val="28"/>
          <w:szCs w:val="28"/>
          <w:shd w:val="clear" w:color="auto" w:fill="FFFFFF"/>
        </w:rPr>
      </w:pPr>
      <w:bookmarkStart w:id="38" w:name="_Toc35416400"/>
      <w:r>
        <w:rPr>
          <w:rStyle w:val="a8"/>
          <w:rFonts w:ascii="仿宋" w:eastAsia="仿宋" w:hAnsi="仿宋" w:cs="仿宋" w:hint="eastAsia"/>
          <w:color w:val="333333"/>
          <w:spacing w:val="5"/>
          <w:sz w:val="28"/>
          <w:szCs w:val="28"/>
          <w:shd w:val="clear" w:color="auto" w:fill="FFFFFF"/>
        </w:rPr>
        <w:t>5.3</w:t>
      </w:r>
      <w:r>
        <w:rPr>
          <w:rStyle w:val="a8"/>
          <w:rFonts w:ascii="仿宋" w:eastAsia="仿宋" w:hAnsi="仿宋" w:cs="仿宋" w:hint="eastAsia"/>
          <w:color w:val="333333"/>
          <w:spacing w:val="5"/>
          <w:sz w:val="28"/>
          <w:szCs w:val="28"/>
          <w:shd w:val="clear" w:color="auto" w:fill="FFFFFF"/>
        </w:rPr>
        <w:t>、变压器安装</w:t>
      </w:r>
      <w:bookmarkEnd w:id="38"/>
    </w:p>
    <w:p w14:paraId="764D91DB" w14:textId="77777777" w:rsidR="009F0280" w:rsidRDefault="009F0280">
      <w:pPr>
        <w:ind w:firstLineChars="200" w:firstLine="482"/>
        <w:rPr>
          <w:rFonts w:ascii="仿宋" w:eastAsia="仿宋" w:hAnsi="仿宋" w:cs="仿宋" w:hint="eastAsia"/>
          <w:b/>
          <w:bCs/>
          <w:sz w:val="24"/>
          <w:szCs w:val="28"/>
        </w:rPr>
      </w:pPr>
      <w:r>
        <w:rPr>
          <w:rFonts w:ascii="仿宋" w:eastAsia="仿宋" w:hAnsi="仿宋" w:cs="仿宋" w:hint="eastAsia"/>
          <w:b/>
          <w:bCs/>
          <w:sz w:val="24"/>
          <w:szCs w:val="28"/>
        </w:rPr>
        <w:t>5.3.1</w:t>
      </w:r>
      <w:r>
        <w:rPr>
          <w:rFonts w:ascii="仿宋" w:eastAsia="仿宋" w:hAnsi="仿宋" w:cs="仿宋" w:hint="eastAsia"/>
          <w:b/>
          <w:bCs/>
          <w:sz w:val="24"/>
          <w:szCs w:val="28"/>
        </w:rPr>
        <w:t>变压器安装工作流程图</w:t>
      </w:r>
    </w:p>
    <w:p w14:paraId="18E16C7B" w14:textId="77777777" w:rsidR="009F0280" w:rsidRDefault="009F0280">
      <w:pPr>
        <w:tabs>
          <w:tab w:val="center" w:pos="4320"/>
        </w:tabs>
        <w:spacing w:line="420" w:lineRule="exact"/>
        <w:rPr>
          <w:rFonts w:ascii="仿宋" w:eastAsia="仿宋" w:hAnsi="仿宋" w:cs="仿宋" w:hint="eastAsia"/>
          <w:sz w:val="24"/>
        </w:rPr>
      </w:pPr>
    </w:p>
    <w:p w14:paraId="1B0B7025" w14:textId="77777777" w:rsidR="009F0280" w:rsidRDefault="009F0280">
      <w:pPr>
        <w:pStyle w:val="a0"/>
        <w:rPr>
          <w:lang w:val="en-US" w:bidi="ar-SA"/>
        </w:rPr>
      </w:pPr>
      <w:r>
        <w:rPr>
          <w:rFonts w:ascii="仿宋" w:hAnsi="仿宋"/>
          <w:sz w:val="24"/>
        </w:rPr>
      </w:r>
      <w:r>
        <w:rPr>
          <w:rFonts w:ascii="仿宋" w:hAnsi="仿宋"/>
          <w:sz w:val="24"/>
        </w:rPr>
        <w:pict w14:anchorId="3BA9521E">
          <v:shape id="图片 14" o:spid="_x0000_s2124" type="#_x0000_t75" style="width:400.35pt;height:620.2pt;mso-wrap-style:square;mso-position-horizontal-relative:char;mso-position-vertical-relative:line">
            <v:imagedata r:id="rId15" o:title=""/>
            <w10:anchorlock/>
          </v:shape>
        </w:pict>
      </w:r>
    </w:p>
    <w:p w14:paraId="20D9FD88" w14:textId="77777777" w:rsidR="009F0280" w:rsidRDefault="009F0280">
      <w:pPr>
        <w:pStyle w:val="a0"/>
        <w:rPr>
          <w:lang w:val="en-US" w:bidi="ar-SA"/>
        </w:rPr>
      </w:pPr>
    </w:p>
    <w:p w14:paraId="65E005D3" w14:textId="77777777" w:rsidR="009F0280" w:rsidRDefault="009F0280">
      <w:pPr>
        <w:pStyle w:val="a0"/>
        <w:rPr>
          <w:lang w:val="en-US" w:bidi="ar-SA"/>
        </w:rPr>
      </w:pPr>
    </w:p>
    <w:p w14:paraId="5E4C4B10" w14:textId="77777777" w:rsidR="009F0280" w:rsidRDefault="009F0280">
      <w:pPr>
        <w:ind w:firstLineChars="200" w:firstLine="482"/>
        <w:rPr>
          <w:rFonts w:ascii="仿宋" w:eastAsia="仿宋" w:hAnsi="仿宋" w:cs="仿宋" w:hint="eastAsia"/>
          <w:b/>
          <w:bCs/>
          <w:sz w:val="24"/>
          <w:szCs w:val="28"/>
        </w:rPr>
      </w:pPr>
      <w:r>
        <w:rPr>
          <w:rFonts w:ascii="仿宋" w:eastAsia="仿宋" w:hAnsi="仿宋" w:cs="仿宋" w:hint="eastAsia"/>
          <w:b/>
          <w:bCs/>
          <w:sz w:val="24"/>
          <w:szCs w:val="28"/>
        </w:rPr>
        <w:lastRenderedPageBreak/>
        <w:t>5.3.2</w:t>
      </w:r>
      <w:r>
        <w:rPr>
          <w:rFonts w:ascii="仿宋" w:eastAsia="仿宋" w:hAnsi="仿宋" w:cs="仿宋" w:hint="eastAsia"/>
          <w:b/>
          <w:bCs/>
          <w:sz w:val="24"/>
          <w:szCs w:val="28"/>
        </w:rPr>
        <w:t>安装过程施工周期</w:t>
      </w:r>
    </w:p>
    <w:tbl>
      <w:tblPr>
        <w:tblW w:w="9136"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159"/>
        <w:gridCol w:w="2977"/>
      </w:tblGrid>
      <w:tr w:rsidR="00000000" w14:paraId="0731AF53" w14:textId="77777777">
        <w:trPr>
          <w:jc w:val="center"/>
        </w:trPr>
        <w:tc>
          <w:tcPr>
            <w:tcW w:w="6159" w:type="dxa"/>
            <w:shd w:val="clear" w:color="auto" w:fill="FFFF00"/>
            <w:vAlign w:val="center"/>
          </w:tcPr>
          <w:p w14:paraId="2FE895BB" w14:textId="77777777" w:rsidR="009F0280" w:rsidRDefault="009F0280">
            <w:pPr>
              <w:spacing w:line="420" w:lineRule="exact"/>
              <w:jc w:val="center"/>
              <w:rPr>
                <w:rFonts w:ascii="仿宋" w:eastAsia="仿宋" w:hAnsi="仿宋" w:cs="仿宋" w:hint="eastAsia"/>
                <w:szCs w:val="21"/>
              </w:rPr>
            </w:pPr>
            <w:r>
              <w:rPr>
                <w:rFonts w:ascii="仿宋" w:eastAsia="仿宋" w:hAnsi="仿宋" w:cs="仿宋" w:hint="eastAsia"/>
                <w:szCs w:val="21"/>
              </w:rPr>
              <w:t>工作内容</w:t>
            </w:r>
          </w:p>
        </w:tc>
        <w:tc>
          <w:tcPr>
            <w:tcW w:w="2977" w:type="dxa"/>
            <w:shd w:val="clear" w:color="auto" w:fill="FFFF00"/>
            <w:vAlign w:val="center"/>
          </w:tcPr>
          <w:p w14:paraId="08C4F683" w14:textId="77777777" w:rsidR="009F0280" w:rsidRDefault="009F0280">
            <w:pPr>
              <w:spacing w:line="420" w:lineRule="exact"/>
              <w:jc w:val="center"/>
              <w:rPr>
                <w:rFonts w:ascii="仿宋" w:eastAsia="仿宋" w:hAnsi="仿宋" w:cs="仿宋" w:hint="eastAsia"/>
                <w:szCs w:val="21"/>
              </w:rPr>
            </w:pPr>
            <w:r>
              <w:rPr>
                <w:rFonts w:ascii="仿宋" w:eastAsia="仿宋" w:hAnsi="仿宋" w:cs="仿宋" w:hint="eastAsia"/>
                <w:szCs w:val="21"/>
              </w:rPr>
              <w:t>预计周期</w:t>
            </w:r>
          </w:p>
        </w:tc>
      </w:tr>
      <w:tr w:rsidR="00000000" w14:paraId="0C2658CC" w14:textId="77777777">
        <w:trPr>
          <w:jc w:val="center"/>
        </w:trPr>
        <w:tc>
          <w:tcPr>
            <w:tcW w:w="6159" w:type="dxa"/>
            <w:vAlign w:val="center"/>
          </w:tcPr>
          <w:p w14:paraId="181FAB51" w14:textId="77777777" w:rsidR="009F0280" w:rsidRDefault="009F0280">
            <w:pPr>
              <w:spacing w:line="420" w:lineRule="exact"/>
              <w:ind w:left="220" w:hangingChars="100" w:hanging="220"/>
              <w:rPr>
                <w:rFonts w:ascii="仿宋" w:eastAsia="仿宋" w:hAnsi="仿宋" w:cs="仿宋" w:hint="eastAsia"/>
                <w:sz w:val="22"/>
                <w:szCs w:val="22"/>
              </w:rPr>
            </w:pPr>
            <w:r>
              <w:rPr>
                <w:rFonts w:ascii="仿宋" w:eastAsia="仿宋" w:hAnsi="仿宋" w:cs="仿宋" w:hint="eastAsia"/>
                <w:sz w:val="22"/>
                <w:szCs w:val="22"/>
              </w:rPr>
              <w:t>1</w:t>
            </w:r>
            <w:r>
              <w:rPr>
                <w:rFonts w:ascii="仿宋" w:eastAsia="仿宋" w:hAnsi="仿宋" w:cs="仿宋" w:hint="eastAsia"/>
                <w:sz w:val="22"/>
                <w:szCs w:val="22"/>
              </w:rPr>
              <w:t>、现场清点验收移交附件、仪表、气体继电器等送检校验</w:t>
            </w:r>
          </w:p>
        </w:tc>
        <w:tc>
          <w:tcPr>
            <w:tcW w:w="2977" w:type="dxa"/>
            <w:vAlign w:val="center"/>
          </w:tcPr>
          <w:p w14:paraId="11FC03B1" w14:textId="77777777" w:rsidR="009F0280" w:rsidRDefault="009F0280">
            <w:pPr>
              <w:spacing w:line="420" w:lineRule="exact"/>
              <w:jc w:val="center"/>
              <w:rPr>
                <w:rFonts w:ascii="仿宋" w:eastAsia="仿宋" w:hAnsi="仿宋" w:cs="仿宋" w:hint="eastAsia"/>
                <w:sz w:val="22"/>
                <w:szCs w:val="22"/>
              </w:rPr>
            </w:pPr>
            <w:r>
              <w:rPr>
                <w:rFonts w:ascii="仿宋" w:eastAsia="仿宋" w:hAnsi="仿宋" w:cs="仿宋" w:hint="eastAsia"/>
                <w:sz w:val="22"/>
                <w:szCs w:val="22"/>
              </w:rPr>
              <w:t>2</w:t>
            </w:r>
            <w:r>
              <w:rPr>
                <w:rFonts w:ascii="仿宋" w:eastAsia="仿宋" w:hAnsi="仿宋" w:cs="仿宋" w:hint="eastAsia"/>
                <w:sz w:val="22"/>
                <w:szCs w:val="22"/>
              </w:rPr>
              <w:t>天</w:t>
            </w:r>
          </w:p>
        </w:tc>
      </w:tr>
      <w:tr w:rsidR="00000000" w14:paraId="4AF2CD2F" w14:textId="77777777">
        <w:trPr>
          <w:jc w:val="center"/>
        </w:trPr>
        <w:tc>
          <w:tcPr>
            <w:tcW w:w="6159" w:type="dxa"/>
            <w:vAlign w:val="center"/>
          </w:tcPr>
          <w:p w14:paraId="36294621" w14:textId="77777777" w:rsidR="009F0280" w:rsidRDefault="009F0280">
            <w:pPr>
              <w:spacing w:line="420" w:lineRule="exact"/>
              <w:ind w:left="220" w:hangingChars="100" w:hanging="220"/>
              <w:rPr>
                <w:rFonts w:ascii="仿宋" w:eastAsia="仿宋" w:hAnsi="仿宋" w:cs="仿宋" w:hint="eastAsia"/>
                <w:sz w:val="22"/>
                <w:szCs w:val="22"/>
              </w:rPr>
            </w:pPr>
            <w:r>
              <w:rPr>
                <w:rFonts w:ascii="仿宋" w:eastAsia="仿宋" w:hAnsi="仿宋" w:cs="仿宋" w:hint="eastAsia"/>
                <w:sz w:val="22"/>
                <w:szCs w:val="22"/>
              </w:rPr>
              <w:t>2</w:t>
            </w:r>
            <w:r>
              <w:rPr>
                <w:rFonts w:ascii="仿宋" w:eastAsia="仿宋" w:hAnsi="仿宋" w:cs="仿宋" w:hint="eastAsia"/>
                <w:sz w:val="22"/>
                <w:szCs w:val="22"/>
              </w:rPr>
              <w:t>、安装前的准备（含</w:t>
            </w:r>
            <w:bookmarkStart w:id="39" w:name="OLE_LINK1"/>
            <w:bookmarkStart w:id="40" w:name="OLE_LINK2"/>
            <w:r>
              <w:rPr>
                <w:rFonts w:ascii="仿宋" w:eastAsia="仿宋" w:hAnsi="仿宋" w:cs="仿宋" w:hint="eastAsia"/>
                <w:sz w:val="22"/>
                <w:szCs w:val="22"/>
              </w:rPr>
              <w:t>附件</w:t>
            </w:r>
            <w:bookmarkEnd w:id="40"/>
            <w:bookmarkEnd w:id="39"/>
            <w:r>
              <w:rPr>
                <w:rFonts w:ascii="仿宋" w:eastAsia="仿宋" w:hAnsi="仿宋" w:cs="仿宋" w:hint="eastAsia"/>
                <w:sz w:val="22"/>
                <w:szCs w:val="22"/>
              </w:rPr>
              <w:t>试验、滤油机、真空泵等设备调试）</w:t>
            </w:r>
          </w:p>
        </w:tc>
        <w:tc>
          <w:tcPr>
            <w:tcW w:w="2977" w:type="dxa"/>
            <w:vAlign w:val="center"/>
          </w:tcPr>
          <w:p w14:paraId="6874266B" w14:textId="77777777" w:rsidR="009F0280" w:rsidRDefault="009F0280">
            <w:pPr>
              <w:spacing w:line="420" w:lineRule="exact"/>
              <w:jc w:val="center"/>
              <w:rPr>
                <w:rFonts w:ascii="仿宋" w:eastAsia="仿宋" w:hAnsi="仿宋" w:cs="仿宋" w:hint="eastAsia"/>
                <w:sz w:val="22"/>
                <w:szCs w:val="22"/>
              </w:rPr>
            </w:pPr>
            <w:r>
              <w:rPr>
                <w:rFonts w:ascii="仿宋" w:eastAsia="仿宋" w:hAnsi="仿宋" w:cs="仿宋" w:hint="eastAsia"/>
                <w:sz w:val="22"/>
                <w:szCs w:val="22"/>
              </w:rPr>
              <w:t>2</w:t>
            </w:r>
            <w:r>
              <w:rPr>
                <w:rFonts w:ascii="仿宋" w:eastAsia="仿宋" w:hAnsi="仿宋" w:cs="仿宋" w:hint="eastAsia"/>
                <w:sz w:val="22"/>
                <w:szCs w:val="22"/>
              </w:rPr>
              <w:t>天</w:t>
            </w:r>
          </w:p>
        </w:tc>
      </w:tr>
      <w:tr w:rsidR="00000000" w14:paraId="7A41EC34" w14:textId="77777777">
        <w:trPr>
          <w:jc w:val="center"/>
        </w:trPr>
        <w:tc>
          <w:tcPr>
            <w:tcW w:w="6159" w:type="dxa"/>
            <w:vAlign w:val="center"/>
          </w:tcPr>
          <w:p w14:paraId="5FB656A5" w14:textId="77777777" w:rsidR="009F0280" w:rsidRDefault="009F0280">
            <w:pPr>
              <w:spacing w:line="420" w:lineRule="exact"/>
              <w:rPr>
                <w:rFonts w:ascii="仿宋" w:eastAsia="仿宋" w:hAnsi="仿宋" w:cs="仿宋" w:hint="eastAsia"/>
                <w:sz w:val="22"/>
                <w:szCs w:val="22"/>
              </w:rPr>
            </w:pPr>
            <w:r>
              <w:rPr>
                <w:rFonts w:ascii="仿宋" w:eastAsia="仿宋" w:hAnsi="仿宋" w:cs="仿宋" w:hint="eastAsia"/>
                <w:sz w:val="22"/>
                <w:szCs w:val="22"/>
              </w:rPr>
              <w:t>3</w:t>
            </w:r>
            <w:r>
              <w:rPr>
                <w:rFonts w:ascii="仿宋" w:eastAsia="仿宋" w:hAnsi="仿宋" w:cs="仿宋" w:hint="eastAsia"/>
                <w:sz w:val="22"/>
                <w:szCs w:val="22"/>
              </w:rPr>
              <w:t>、组件的检查及冷却系统的安装</w:t>
            </w:r>
          </w:p>
        </w:tc>
        <w:tc>
          <w:tcPr>
            <w:tcW w:w="2977" w:type="dxa"/>
            <w:vAlign w:val="center"/>
          </w:tcPr>
          <w:p w14:paraId="7126D839" w14:textId="77777777" w:rsidR="009F0280" w:rsidRDefault="009F0280">
            <w:pPr>
              <w:spacing w:line="420" w:lineRule="exact"/>
              <w:jc w:val="center"/>
              <w:rPr>
                <w:rFonts w:ascii="仿宋" w:eastAsia="仿宋" w:hAnsi="仿宋" w:cs="仿宋" w:hint="eastAsia"/>
                <w:sz w:val="22"/>
                <w:szCs w:val="22"/>
              </w:rPr>
            </w:pPr>
            <w:r>
              <w:rPr>
                <w:rFonts w:ascii="仿宋" w:eastAsia="仿宋" w:hAnsi="仿宋" w:cs="仿宋" w:hint="eastAsia"/>
                <w:sz w:val="22"/>
                <w:szCs w:val="22"/>
              </w:rPr>
              <w:t>1</w:t>
            </w:r>
            <w:r>
              <w:rPr>
                <w:rFonts w:ascii="仿宋" w:eastAsia="仿宋" w:hAnsi="仿宋" w:cs="仿宋" w:hint="eastAsia"/>
                <w:sz w:val="22"/>
                <w:szCs w:val="22"/>
              </w:rPr>
              <w:t>天</w:t>
            </w:r>
          </w:p>
        </w:tc>
      </w:tr>
      <w:tr w:rsidR="00000000" w14:paraId="36784496" w14:textId="77777777">
        <w:trPr>
          <w:jc w:val="center"/>
        </w:trPr>
        <w:tc>
          <w:tcPr>
            <w:tcW w:w="6159" w:type="dxa"/>
            <w:vAlign w:val="center"/>
          </w:tcPr>
          <w:p w14:paraId="4E0F7D80" w14:textId="77777777" w:rsidR="009F0280" w:rsidRDefault="009F0280">
            <w:pPr>
              <w:spacing w:line="420" w:lineRule="exact"/>
              <w:rPr>
                <w:rFonts w:ascii="仿宋" w:eastAsia="仿宋" w:hAnsi="仿宋" w:cs="仿宋" w:hint="eastAsia"/>
                <w:sz w:val="22"/>
                <w:szCs w:val="22"/>
              </w:rPr>
            </w:pPr>
            <w:r>
              <w:rPr>
                <w:rFonts w:ascii="仿宋" w:eastAsia="仿宋" w:hAnsi="仿宋" w:cs="仿宋" w:hint="eastAsia"/>
                <w:sz w:val="22"/>
                <w:szCs w:val="22"/>
              </w:rPr>
              <w:t>4</w:t>
            </w:r>
            <w:r>
              <w:rPr>
                <w:rFonts w:ascii="仿宋" w:eastAsia="仿宋" w:hAnsi="仿宋" w:cs="仿宋" w:hint="eastAsia"/>
                <w:sz w:val="22"/>
                <w:szCs w:val="22"/>
              </w:rPr>
              <w:t>、总体复装前的检查及附件的安装</w:t>
            </w:r>
          </w:p>
        </w:tc>
        <w:tc>
          <w:tcPr>
            <w:tcW w:w="2977" w:type="dxa"/>
            <w:vAlign w:val="center"/>
          </w:tcPr>
          <w:p w14:paraId="434E8605" w14:textId="77777777" w:rsidR="009F0280" w:rsidRDefault="009F0280">
            <w:pPr>
              <w:spacing w:line="420" w:lineRule="exact"/>
              <w:jc w:val="center"/>
              <w:rPr>
                <w:rFonts w:ascii="仿宋" w:eastAsia="仿宋" w:hAnsi="仿宋" w:cs="仿宋" w:hint="eastAsia"/>
                <w:sz w:val="22"/>
                <w:szCs w:val="22"/>
              </w:rPr>
            </w:pPr>
            <w:r>
              <w:rPr>
                <w:rFonts w:ascii="仿宋" w:eastAsia="仿宋" w:hAnsi="仿宋" w:cs="仿宋" w:hint="eastAsia"/>
                <w:sz w:val="22"/>
                <w:szCs w:val="22"/>
              </w:rPr>
              <w:t>3</w:t>
            </w:r>
            <w:r>
              <w:rPr>
                <w:rFonts w:ascii="仿宋" w:eastAsia="仿宋" w:hAnsi="仿宋" w:cs="仿宋" w:hint="eastAsia"/>
                <w:sz w:val="22"/>
                <w:szCs w:val="22"/>
              </w:rPr>
              <w:t>天</w:t>
            </w:r>
          </w:p>
        </w:tc>
      </w:tr>
      <w:tr w:rsidR="00000000" w14:paraId="46C10991" w14:textId="77777777">
        <w:trPr>
          <w:jc w:val="center"/>
        </w:trPr>
        <w:tc>
          <w:tcPr>
            <w:tcW w:w="6159" w:type="dxa"/>
            <w:vAlign w:val="center"/>
          </w:tcPr>
          <w:p w14:paraId="3EEBEF01" w14:textId="77777777" w:rsidR="009F0280" w:rsidRDefault="009F0280">
            <w:pPr>
              <w:spacing w:line="420" w:lineRule="exact"/>
              <w:ind w:left="330" w:hangingChars="150" w:hanging="330"/>
              <w:rPr>
                <w:rFonts w:ascii="仿宋" w:eastAsia="仿宋" w:hAnsi="仿宋" w:cs="仿宋" w:hint="eastAsia"/>
                <w:sz w:val="22"/>
                <w:szCs w:val="22"/>
              </w:rPr>
            </w:pPr>
            <w:r>
              <w:rPr>
                <w:rFonts w:ascii="仿宋" w:eastAsia="仿宋" w:hAnsi="仿宋" w:cs="仿宋" w:hint="eastAsia"/>
                <w:sz w:val="22"/>
                <w:szCs w:val="22"/>
              </w:rPr>
              <w:t>5</w:t>
            </w:r>
            <w:r>
              <w:rPr>
                <w:rFonts w:ascii="仿宋" w:eastAsia="仿宋" w:hAnsi="仿宋" w:cs="仿宋" w:hint="eastAsia"/>
                <w:sz w:val="22"/>
                <w:szCs w:val="22"/>
              </w:rPr>
              <w:t>、抽真空解消、真空注油及热油循环、本体二次校线、接线</w:t>
            </w:r>
          </w:p>
        </w:tc>
        <w:tc>
          <w:tcPr>
            <w:tcW w:w="2977" w:type="dxa"/>
            <w:vAlign w:val="center"/>
          </w:tcPr>
          <w:p w14:paraId="7C3CE242" w14:textId="77777777" w:rsidR="009F0280" w:rsidRDefault="009F0280">
            <w:pPr>
              <w:spacing w:line="420" w:lineRule="exact"/>
              <w:jc w:val="center"/>
              <w:rPr>
                <w:rFonts w:ascii="仿宋" w:eastAsia="仿宋" w:hAnsi="仿宋" w:cs="仿宋" w:hint="eastAsia"/>
                <w:sz w:val="22"/>
                <w:szCs w:val="22"/>
              </w:rPr>
            </w:pPr>
            <w:r>
              <w:rPr>
                <w:rFonts w:ascii="仿宋" w:eastAsia="仿宋" w:hAnsi="仿宋" w:cs="仿宋" w:hint="eastAsia"/>
                <w:sz w:val="22"/>
                <w:szCs w:val="22"/>
              </w:rPr>
              <w:t>5</w:t>
            </w:r>
            <w:r>
              <w:rPr>
                <w:rFonts w:ascii="仿宋" w:eastAsia="仿宋" w:hAnsi="仿宋" w:cs="仿宋" w:hint="eastAsia"/>
                <w:sz w:val="22"/>
                <w:szCs w:val="22"/>
              </w:rPr>
              <w:t>天</w:t>
            </w:r>
          </w:p>
        </w:tc>
      </w:tr>
      <w:tr w:rsidR="00000000" w14:paraId="0A062B5D" w14:textId="77777777">
        <w:trPr>
          <w:trHeight w:val="345"/>
          <w:jc w:val="center"/>
        </w:trPr>
        <w:tc>
          <w:tcPr>
            <w:tcW w:w="6159" w:type="dxa"/>
            <w:vAlign w:val="center"/>
          </w:tcPr>
          <w:p w14:paraId="7698E8CC" w14:textId="77777777" w:rsidR="009F0280" w:rsidRDefault="009F0280">
            <w:pPr>
              <w:spacing w:line="420" w:lineRule="exact"/>
              <w:ind w:left="330" w:hangingChars="150" w:hanging="330"/>
              <w:rPr>
                <w:rFonts w:ascii="仿宋" w:eastAsia="仿宋" w:hAnsi="仿宋" w:cs="仿宋" w:hint="eastAsia"/>
                <w:sz w:val="22"/>
                <w:szCs w:val="22"/>
              </w:rPr>
            </w:pPr>
            <w:r>
              <w:rPr>
                <w:rFonts w:ascii="仿宋" w:eastAsia="仿宋" w:hAnsi="仿宋" w:cs="仿宋" w:hint="eastAsia"/>
                <w:sz w:val="22"/>
                <w:szCs w:val="22"/>
              </w:rPr>
              <w:t>6</w:t>
            </w:r>
            <w:r>
              <w:rPr>
                <w:rFonts w:ascii="仿宋" w:eastAsia="仿宋" w:hAnsi="仿宋" w:cs="仿宋" w:hint="eastAsia"/>
                <w:sz w:val="22"/>
                <w:szCs w:val="22"/>
              </w:rPr>
              <w:t>、调整油位或补油、油密试验、静放；直阻、变比试验</w:t>
            </w:r>
          </w:p>
        </w:tc>
        <w:tc>
          <w:tcPr>
            <w:tcW w:w="2977" w:type="dxa"/>
            <w:vAlign w:val="center"/>
          </w:tcPr>
          <w:p w14:paraId="6327D43E" w14:textId="77777777" w:rsidR="009F0280" w:rsidRDefault="009F0280">
            <w:pPr>
              <w:spacing w:line="420" w:lineRule="exact"/>
              <w:jc w:val="center"/>
              <w:rPr>
                <w:rFonts w:ascii="仿宋" w:eastAsia="仿宋" w:hAnsi="仿宋" w:cs="仿宋" w:hint="eastAsia"/>
                <w:sz w:val="22"/>
                <w:szCs w:val="22"/>
              </w:rPr>
            </w:pPr>
            <w:r>
              <w:rPr>
                <w:rFonts w:ascii="仿宋" w:eastAsia="仿宋" w:hAnsi="仿宋" w:cs="仿宋" w:hint="eastAsia"/>
                <w:sz w:val="22"/>
                <w:szCs w:val="22"/>
              </w:rPr>
              <w:t>5</w:t>
            </w:r>
            <w:r>
              <w:rPr>
                <w:rFonts w:ascii="仿宋" w:eastAsia="仿宋" w:hAnsi="仿宋" w:cs="仿宋" w:hint="eastAsia"/>
                <w:sz w:val="22"/>
                <w:szCs w:val="22"/>
              </w:rPr>
              <w:t>天</w:t>
            </w:r>
          </w:p>
        </w:tc>
      </w:tr>
      <w:tr w:rsidR="00000000" w14:paraId="7C683586" w14:textId="77777777">
        <w:trPr>
          <w:trHeight w:val="450"/>
          <w:jc w:val="center"/>
        </w:trPr>
        <w:tc>
          <w:tcPr>
            <w:tcW w:w="6159" w:type="dxa"/>
            <w:vAlign w:val="center"/>
          </w:tcPr>
          <w:p w14:paraId="29BA4449" w14:textId="77777777" w:rsidR="009F0280" w:rsidRDefault="009F0280">
            <w:pPr>
              <w:spacing w:line="420" w:lineRule="exact"/>
              <w:rPr>
                <w:rFonts w:ascii="仿宋" w:eastAsia="仿宋" w:hAnsi="仿宋" w:cs="仿宋" w:hint="eastAsia"/>
                <w:sz w:val="22"/>
                <w:szCs w:val="22"/>
              </w:rPr>
            </w:pPr>
            <w:r>
              <w:rPr>
                <w:rFonts w:ascii="仿宋" w:eastAsia="仿宋" w:hAnsi="仿宋" w:cs="仿宋" w:hint="eastAsia"/>
                <w:sz w:val="22"/>
                <w:szCs w:val="22"/>
              </w:rPr>
              <w:t>7</w:t>
            </w:r>
            <w:r>
              <w:rPr>
                <w:rFonts w:ascii="仿宋" w:eastAsia="仿宋" w:hAnsi="仿宋" w:cs="仿宋" w:hint="eastAsia"/>
                <w:sz w:val="22"/>
                <w:szCs w:val="22"/>
              </w:rPr>
              <w:t>、高压试验</w:t>
            </w:r>
          </w:p>
        </w:tc>
        <w:tc>
          <w:tcPr>
            <w:tcW w:w="2977" w:type="dxa"/>
            <w:vAlign w:val="center"/>
          </w:tcPr>
          <w:p w14:paraId="69DA7285" w14:textId="77777777" w:rsidR="009F0280" w:rsidRDefault="009F0280">
            <w:pPr>
              <w:spacing w:line="420" w:lineRule="exact"/>
              <w:jc w:val="center"/>
              <w:rPr>
                <w:rFonts w:ascii="仿宋" w:eastAsia="仿宋" w:hAnsi="仿宋" w:cs="仿宋" w:hint="eastAsia"/>
                <w:sz w:val="22"/>
                <w:szCs w:val="22"/>
              </w:rPr>
            </w:pPr>
            <w:bookmarkStart w:id="41" w:name="OLE_LINK3"/>
            <w:r>
              <w:rPr>
                <w:rFonts w:ascii="仿宋" w:eastAsia="仿宋" w:hAnsi="仿宋" w:cs="仿宋" w:hint="eastAsia"/>
                <w:sz w:val="22"/>
                <w:szCs w:val="22"/>
              </w:rPr>
              <w:t>2</w:t>
            </w:r>
            <w:r>
              <w:rPr>
                <w:rFonts w:ascii="仿宋" w:eastAsia="仿宋" w:hAnsi="仿宋" w:cs="仿宋" w:hint="eastAsia"/>
                <w:sz w:val="22"/>
                <w:szCs w:val="22"/>
              </w:rPr>
              <w:t>天</w:t>
            </w:r>
            <w:bookmarkEnd w:id="41"/>
          </w:p>
        </w:tc>
      </w:tr>
      <w:tr w:rsidR="00000000" w14:paraId="76CA6F60" w14:textId="77777777">
        <w:trPr>
          <w:trHeight w:val="375"/>
          <w:jc w:val="center"/>
        </w:trPr>
        <w:tc>
          <w:tcPr>
            <w:tcW w:w="6159" w:type="dxa"/>
            <w:vAlign w:val="center"/>
          </w:tcPr>
          <w:p w14:paraId="44DA5462" w14:textId="77777777" w:rsidR="009F0280" w:rsidRDefault="009F0280">
            <w:pPr>
              <w:spacing w:line="420" w:lineRule="exact"/>
              <w:rPr>
                <w:rFonts w:ascii="仿宋" w:eastAsia="仿宋" w:hAnsi="仿宋" w:cs="仿宋" w:hint="eastAsia"/>
                <w:sz w:val="22"/>
                <w:szCs w:val="22"/>
              </w:rPr>
            </w:pPr>
            <w:r>
              <w:rPr>
                <w:rFonts w:ascii="仿宋" w:eastAsia="仿宋" w:hAnsi="仿宋" w:cs="仿宋" w:hint="eastAsia"/>
                <w:sz w:val="22"/>
                <w:szCs w:val="22"/>
              </w:rPr>
              <w:t>8</w:t>
            </w:r>
            <w:r>
              <w:rPr>
                <w:rFonts w:ascii="仿宋" w:eastAsia="仿宋" w:hAnsi="仿宋" w:cs="仿宋" w:hint="eastAsia"/>
                <w:sz w:val="22"/>
                <w:szCs w:val="22"/>
              </w:rPr>
              <w:t>、</w:t>
            </w:r>
            <w:bookmarkStart w:id="42" w:name="OLE_LINK4"/>
            <w:r>
              <w:rPr>
                <w:rFonts w:ascii="仿宋" w:eastAsia="仿宋" w:hAnsi="仿宋" w:cs="仿宋" w:hint="eastAsia"/>
                <w:sz w:val="22"/>
                <w:szCs w:val="22"/>
              </w:rPr>
              <w:t>主变</w:t>
            </w:r>
            <w:bookmarkEnd w:id="42"/>
            <w:r>
              <w:rPr>
                <w:rFonts w:ascii="仿宋" w:eastAsia="仿宋" w:hAnsi="仿宋" w:cs="仿宋" w:hint="eastAsia"/>
                <w:sz w:val="22"/>
                <w:szCs w:val="22"/>
              </w:rPr>
              <w:t>整体检查、消缺、局部补漆</w:t>
            </w:r>
          </w:p>
        </w:tc>
        <w:tc>
          <w:tcPr>
            <w:tcW w:w="2977" w:type="dxa"/>
            <w:vAlign w:val="center"/>
          </w:tcPr>
          <w:p w14:paraId="06E41370" w14:textId="77777777" w:rsidR="009F0280" w:rsidRDefault="009F0280">
            <w:pPr>
              <w:spacing w:line="420" w:lineRule="exact"/>
              <w:ind w:firstLineChars="500" w:firstLine="1100"/>
              <w:rPr>
                <w:rFonts w:ascii="仿宋" w:eastAsia="仿宋" w:hAnsi="仿宋" w:cs="仿宋" w:hint="eastAsia"/>
                <w:sz w:val="22"/>
                <w:szCs w:val="22"/>
              </w:rPr>
            </w:pPr>
            <w:r>
              <w:rPr>
                <w:rFonts w:ascii="仿宋" w:eastAsia="仿宋" w:hAnsi="仿宋" w:cs="仿宋" w:hint="eastAsia"/>
                <w:sz w:val="22"/>
                <w:szCs w:val="22"/>
              </w:rPr>
              <w:t>3</w:t>
            </w:r>
            <w:r>
              <w:rPr>
                <w:rFonts w:ascii="仿宋" w:eastAsia="仿宋" w:hAnsi="仿宋" w:cs="仿宋" w:hint="eastAsia"/>
                <w:sz w:val="22"/>
                <w:szCs w:val="22"/>
              </w:rPr>
              <w:t>天</w:t>
            </w:r>
          </w:p>
        </w:tc>
      </w:tr>
      <w:tr w:rsidR="00000000" w14:paraId="12D1EC58" w14:textId="77777777">
        <w:trPr>
          <w:jc w:val="center"/>
        </w:trPr>
        <w:tc>
          <w:tcPr>
            <w:tcW w:w="6159" w:type="dxa"/>
            <w:vAlign w:val="center"/>
          </w:tcPr>
          <w:p w14:paraId="4F1F9ED9" w14:textId="77777777" w:rsidR="009F0280" w:rsidRDefault="009F0280">
            <w:pPr>
              <w:spacing w:line="420" w:lineRule="exact"/>
              <w:jc w:val="center"/>
              <w:rPr>
                <w:rFonts w:ascii="仿宋" w:eastAsia="仿宋" w:hAnsi="仿宋" w:cs="仿宋" w:hint="eastAsia"/>
                <w:sz w:val="22"/>
                <w:szCs w:val="22"/>
              </w:rPr>
            </w:pPr>
            <w:r>
              <w:rPr>
                <w:rFonts w:ascii="仿宋" w:eastAsia="仿宋" w:hAnsi="仿宋" w:cs="仿宋" w:hint="eastAsia"/>
                <w:sz w:val="22"/>
                <w:szCs w:val="22"/>
              </w:rPr>
              <w:t>合计</w:t>
            </w:r>
          </w:p>
        </w:tc>
        <w:tc>
          <w:tcPr>
            <w:tcW w:w="2977" w:type="dxa"/>
            <w:vAlign w:val="center"/>
          </w:tcPr>
          <w:p w14:paraId="0B1DD71B" w14:textId="77777777" w:rsidR="009F0280" w:rsidRDefault="009F0280">
            <w:pPr>
              <w:spacing w:line="420" w:lineRule="exact"/>
              <w:jc w:val="center"/>
              <w:rPr>
                <w:rFonts w:ascii="仿宋" w:eastAsia="仿宋" w:hAnsi="仿宋" w:cs="仿宋" w:hint="eastAsia"/>
                <w:sz w:val="22"/>
                <w:szCs w:val="22"/>
              </w:rPr>
            </w:pPr>
            <w:r>
              <w:rPr>
                <w:rFonts w:ascii="仿宋" w:eastAsia="仿宋" w:hAnsi="仿宋" w:cs="仿宋" w:hint="eastAsia"/>
                <w:sz w:val="22"/>
                <w:szCs w:val="22"/>
              </w:rPr>
              <w:t>23</w:t>
            </w:r>
            <w:r>
              <w:rPr>
                <w:rFonts w:ascii="仿宋" w:eastAsia="仿宋" w:hAnsi="仿宋" w:cs="仿宋" w:hint="eastAsia"/>
                <w:sz w:val="22"/>
                <w:szCs w:val="22"/>
              </w:rPr>
              <w:t>天</w:t>
            </w:r>
            <w:r>
              <w:rPr>
                <w:rFonts w:ascii="仿宋" w:eastAsia="仿宋" w:hAnsi="仿宋" w:cs="仿宋" w:hint="eastAsia"/>
                <w:sz w:val="22"/>
                <w:szCs w:val="22"/>
                <w:highlight w:val="yellow"/>
              </w:rPr>
              <w:t>（不包括天气因素影响）</w:t>
            </w:r>
          </w:p>
        </w:tc>
      </w:tr>
    </w:tbl>
    <w:p w14:paraId="1A64B507" w14:textId="77777777" w:rsidR="009F0280" w:rsidRDefault="009F0280">
      <w:pPr>
        <w:ind w:firstLineChars="100" w:firstLine="241"/>
        <w:rPr>
          <w:rFonts w:ascii="仿宋" w:eastAsia="仿宋" w:hAnsi="仿宋" w:cs="仿宋" w:hint="eastAsia"/>
          <w:b/>
          <w:bCs/>
          <w:sz w:val="24"/>
          <w:szCs w:val="28"/>
        </w:rPr>
      </w:pPr>
      <w:r>
        <w:rPr>
          <w:rFonts w:ascii="仿宋" w:eastAsia="仿宋" w:hAnsi="仿宋" w:cs="仿宋" w:hint="eastAsia"/>
          <w:b/>
          <w:bCs/>
          <w:sz w:val="24"/>
          <w:szCs w:val="28"/>
        </w:rPr>
        <w:t>5.3.3</w:t>
      </w:r>
      <w:r>
        <w:rPr>
          <w:rFonts w:ascii="仿宋" w:eastAsia="仿宋" w:hAnsi="仿宋" w:cs="仿宋" w:hint="eastAsia"/>
          <w:b/>
          <w:bCs/>
          <w:sz w:val="24"/>
          <w:szCs w:val="28"/>
        </w:rPr>
        <w:t>变压器安装质量标准</w:t>
      </w:r>
    </w:p>
    <w:tbl>
      <w:tblPr>
        <w:tblW w:w="9070"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97"/>
        <w:gridCol w:w="539"/>
        <w:gridCol w:w="2093"/>
        <w:gridCol w:w="3774"/>
        <w:gridCol w:w="2167"/>
      </w:tblGrid>
      <w:tr w:rsidR="00000000" w14:paraId="26C846CF" w14:textId="77777777">
        <w:trPr>
          <w:trHeight w:val="518"/>
          <w:jc w:val="center"/>
        </w:trPr>
        <w:tc>
          <w:tcPr>
            <w:tcW w:w="497" w:type="dxa"/>
            <w:shd w:val="clear" w:color="auto" w:fill="FFFF00"/>
            <w:vAlign w:val="center"/>
          </w:tcPr>
          <w:p w14:paraId="248184D8" w14:textId="77777777" w:rsidR="009F0280" w:rsidRDefault="009F0280">
            <w:pPr>
              <w:spacing w:line="420" w:lineRule="exact"/>
              <w:jc w:val="center"/>
              <w:rPr>
                <w:rFonts w:ascii="仿宋" w:eastAsia="仿宋" w:hAnsi="仿宋" w:cs="仿宋" w:hint="eastAsia"/>
                <w:szCs w:val="21"/>
              </w:rPr>
            </w:pPr>
            <w:r>
              <w:rPr>
                <w:rFonts w:ascii="仿宋" w:eastAsia="仿宋" w:hAnsi="仿宋" w:cs="仿宋" w:hint="eastAsia"/>
                <w:szCs w:val="21"/>
              </w:rPr>
              <w:t>类别</w:t>
            </w:r>
          </w:p>
        </w:tc>
        <w:tc>
          <w:tcPr>
            <w:tcW w:w="539" w:type="dxa"/>
            <w:shd w:val="clear" w:color="auto" w:fill="FFFF00"/>
            <w:vAlign w:val="center"/>
          </w:tcPr>
          <w:p w14:paraId="17D207E5" w14:textId="77777777" w:rsidR="009F0280" w:rsidRDefault="009F0280">
            <w:pPr>
              <w:spacing w:line="420" w:lineRule="exact"/>
              <w:jc w:val="center"/>
              <w:rPr>
                <w:rFonts w:ascii="仿宋" w:eastAsia="仿宋" w:hAnsi="仿宋" w:cs="仿宋" w:hint="eastAsia"/>
                <w:szCs w:val="21"/>
              </w:rPr>
            </w:pPr>
            <w:r>
              <w:rPr>
                <w:rFonts w:ascii="仿宋" w:eastAsia="仿宋" w:hAnsi="仿宋" w:cs="仿宋" w:hint="eastAsia"/>
                <w:szCs w:val="21"/>
              </w:rPr>
              <w:t>序号</w:t>
            </w:r>
          </w:p>
        </w:tc>
        <w:tc>
          <w:tcPr>
            <w:tcW w:w="2093" w:type="dxa"/>
            <w:shd w:val="clear" w:color="auto" w:fill="FFFF00"/>
            <w:vAlign w:val="center"/>
          </w:tcPr>
          <w:p w14:paraId="6F85A339" w14:textId="77777777" w:rsidR="009F0280" w:rsidRDefault="009F0280">
            <w:pPr>
              <w:spacing w:line="420" w:lineRule="exact"/>
              <w:jc w:val="center"/>
              <w:rPr>
                <w:rFonts w:ascii="仿宋" w:eastAsia="仿宋" w:hAnsi="仿宋" w:cs="仿宋" w:hint="eastAsia"/>
                <w:szCs w:val="21"/>
              </w:rPr>
            </w:pPr>
            <w:r>
              <w:rPr>
                <w:rFonts w:ascii="仿宋" w:eastAsia="仿宋" w:hAnsi="仿宋" w:cs="仿宋" w:hint="eastAsia"/>
                <w:szCs w:val="21"/>
              </w:rPr>
              <w:t>检查项目</w:t>
            </w:r>
          </w:p>
        </w:tc>
        <w:tc>
          <w:tcPr>
            <w:tcW w:w="3774" w:type="dxa"/>
            <w:shd w:val="clear" w:color="auto" w:fill="FFFF00"/>
            <w:vAlign w:val="center"/>
          </w:tcPr>
          <w:p w14:paraId="74D3A309" w14:textId="77777777" w:rsidR="009F0280" w:rsidRDefault="009F0280">
            <w:pPr>
              <w:spacing w:line="420" w:lineRule="exact"/>
              <w:jc w:val="center"/>
              <w:rPr>
                <w:rFonts w:ascii="仿宋" w:eastAsia="仿宋" w:hAnsi="仿宋" w:cs="仿宋" w:hint="eastAsia"/>
                <w:szCs w:val="21"/>
              </w:rPr>
            </w:pPr>
            <w:r>
              <w:rPr>
                <w:rFonts w:ascii="仿宋" w:eastAsia="仿宋" w:hAnsi="仿宋" w:cs="仿宋" w:hint="eastAsia"/>
                <w:szCs w:val="21"/>
              </w:rPr>
              <w:t>质量标准（</w:t>
            </w:r>
            <w:r>
              <w:rPr>
                <w:rFonts w:ascii="仿宋" w:eastAsia="仿宋" w:hAnsi="仿宋" w:cs="仿宋" w:hint="eastAsia"/>
                <w:szCs w:val="21"/>
              </w:rPr>
              <w:t>mm</w:t>
            </w:r>
            <w:r>
              <w:rPr>
                <w:rFonts w:ascii="仿宋" w:eastAsia="仿宋" w:hAnsi="仿宋" w:cs="仿宋" w:hint="eastAsia"/>
                <w:szCs w:val="21"/>
              </w:rPr>
              <w:t>）</w:t>
            </w:r>
          </w:p>
        </w:tc>
        <w:tc>
          <w:tcPr>
            <w:tcW w:w="2167" w:type="dxa"/>
            <w:shd w:val="clear" w:color="auto" w:fill="FFFF00"/>
            <w:vAlign w:val="center"/>
          </w:tcPr>
          <w:p w14:paraId="76228EAC" w14:textId="77777777" w:rsidR="009F0280" w:rsidRDefault="009F0280">
            <w:pPr>
              <w:spacing w:line="420" w:lineRule="exact"/>
              <w:jc w:val="center"/>
              <w:rPr>
                <w:rFonts w:ascii="仿宋" w:eastAsia="仿宋" w:hAnsi="仿宋" w:cs="仿宋" w:hint="eastAsia"/>
                <w:szCs w:val="21"/>
              </w:rPr>
            </w:pPr>
            <w:r>
              <w:rPr>
                <w:rFonts w:ascii="仿宋" w:eastAsia="仿宋" w:hAnsi="仿宋" w:cs="仿宋" w:hint="eastAsia"/>
                <w:szCs w:val="21"/>
              </w:rPr>
              <w:t>检验方法</w:t>
            </w:r>
          </w:p>
        </w:tc>
      </w:tr>
      <w:tr w:rsidR="00000000" w14:paraId="137C8B63" w14:textId="77777777">
        <w:trPr>
          <w:jc w:val="center"/>
        </w:trPr>
        <w:tc>
          <w:tcPr>
            <w:tcW w:w="497" w:type="dxa"/>
            <w:vMerge w:val="restart"/>
            <w:vAlign w:val="center"/>
          </w:tcPr>
          <w:p w14:paraId="6C514372" w14:textId="77777777" w:rsidR="009F0280" w:rsidRDefault="009F0280">
            <w:pPr>
              <w:spacing w:line="420" w:lineRule="exact"/>
              <w:jc w:val="center"/>
              <w:rPr>
                <w:rFonts w:ascii="仿宋" w:eastAsia="仿宋" w:hAnsi="仿宋" w:cs="仿宋" w:hint="eastAsia"/>
                <w:szCs w:val="21"/>
              </w:rPr>
            </w:pPr>
            <w:r>
              <w:rPr>
                <w:rFonts w:ascii="仿宋" w:eastAsia="仿宋" w:hAnsi="仿宋" w:cs="仿宋" w:hint="eastAsia"/>
                <w:szCs w:val="21"/>
              </w:rPr>
              <w:t>主控项目</w:t>
            </w:r>
          </w:p>
        </w:tc>
        <w:tc>
          <w:tcPr>
            <w:tcW w:w="539" w:type="dxa"/>
            <w:vAlign w:val="center"/>
          </w:tcPr>
          <w:p w14:paraId="04955ADD" w14:textId="77777777" w:rsidR="009F0280" w:rsidRDefault="009F0280">
            <w:pPr>
              <w:spacing w:line="420" w:lineRule="exact"/>
              <w:jc w:val="center"/>
              <w:rPr>
                <w:rFonts w:ascii="仿宋" w:eastAsia="仿宋" w:hAnsi="仿宋" w:cs="仿宋" w:hint="eastAsia"/>
                <w:szCs w:val="21"/>
              </w:rPr>
            </w:pPr>
            <w:r>
              <w:rPr>
                <w:rFonts w:ascii="仿宋" w:eastAsia="仿宋" w:hAnsi="仿宋" w:cs="仿宋" w:hint="eastAsia"/>
                <w:szCs w:val="21"/>
              </w:rPr>
              <w:t>1</w:t>
            </w:r>
          </w:p>
        </w:tc>
        <w:tc>
          <w:tcPr>
            <w:tcW w:w="2093" w:type="dxa"/>
            <w:vAlign w:val="center"/>
          </w:tcPr>
          <w:p w14:paraId="70CB79DE" w14:textId="77777777" w:rsidR="009F0280" w:rsidRDefault="009F0280">
            <w:pPr>
              <w:spacing w:line="420" w:lineRule="exact"/>
              <w:jc w:val="center"/>
              <w:rPr>
                <w:rFonts w:ascii="仿宋" w:eastAsia="仿宋" w:hAnsi="仿宋" w:cs="仿宋" w:hint="eastAsia"/>
                <w:spacing w:val="-20"/>
                <w:szCs w:val="21"/>
              </w:rPr>
            </w:pPr>
            <w:r>
              <w:rPr>
                <w:rFonts w:ascii="仿宋" w:eastAsia="仿宋" w:hAnsi="仿宋" w:cs="仿宋" w:hint="eastAsia"/>
                <w:spacing w:val="-20"/>
                <w:szCs w:val="21"/>
              </w:rPr>
              <w:t>主变绝缘油处理</w:t>
            </w:r>
          </w:p>
        </w:tc>
        <w:tc>
          <w:tcPr>
            <w:tcW w:w="3774" w:type="dxa"/>
            <w:vAlign w:val="center"/>
          </w:tcPr>
          <w:p w14:paraId="490F3295" w14:textId="77777777" w:rsidR="009F0280" w:rsidRDefault="009F0280">
            <w:pPr>
              <w:spacing w:line="420" w:lineRule="exact"/>
              <w:rPr>
                <w:rFonts w:ascii="仿宋" w:eastAsia="仿宋" w:hAnsi="仿宋" w:cs="仿宋" w:hint="eastAsia"/>
                <w:szCs w:val="21"/>
              </w:rPr>
            </w:pPr>
            <w:r>
              <w:rPr>
                <w:rFonts w:ascii="仿宋" w:eastAsia="仿宋" w:hAnsi="仿宋" w:cs="仿宋" w:hint="eastAsia"/>
                <w:szCs w:val="21"/>
              </w:rPr>
              <w:t>电气强度≥</w:t>
            </w:r>
            <w:r>
              <w:rPr>
                <w:rFonts w:ascii="仿宋" w:eastAsia="仿宋" w:hAnsi="仿宋" w:cs="仿宋" w:hint="eastAsia"/>
                <w:szCs w:val="21"/>
              </w:rPr>
              <w:t>60kV/2.5mm</w:t>
            </w:r>
            <w:r>
              <w:rPr>
                <w:rFonts w:ascii="仿宋" w:eastAsia="仿宋" w:hAnsi="仿宋" w:cs="仿宋" w:hint="eastAsia"/>
                <w:szCs w:val="21"/>
              </w:rPr>
              <w:t>、含水量≤</w:t>
            </w:r>
            <w:r>
              <w:rPr>
                <w:rFonts w:ascii="仿宋" w:eastAsia="仿宋" w:hAnsi="仿宋" w:cs="仿宋" w:hint="eastAsia"/>
                <w:szCs w:val="21"/>
              </w:rPr>
              <w:t>10µL/L</w:t>
            </w:r>
            <w:r>
              <w:rPr>
                <w:rFonts w:ascii="仿宋" w:eastAsia="仿宋" w:hAnsi="仿宋" w:cs="仿宋" w:hint="eastAsia"/>
                <w:szCs w:val="21"/>
              </w:rPr>
              <w:t>、</w:t>
            </w:r>
            <w:r>
              <w:rPr>
                <w:rFonts w:ascii="仿宋" w:eastAsia="仿宋" w:hAnsi="仿宋" w:cs="仿宋" w:hint="eastAsia"/>
                <w:szCs w:val="21"/>
              </w:rPr>
              <w:t>tan</w:t>
            </w:r>
            <w:r>
              <w:rPr>
                <w:rFonts w:ascii="仿宋" w:eastAsia="仿宋" w:hAnsi="仿宋" w:cs="仿宋" w:hint="eastAsia"/>
                <w:szCs w:val="21"/>
              </w:rPr>
              <w:t>δ≤</w:t>
            </w:r>
            <w:r>
              <w:rPr>
                <w:rFonts w:ascii="仿宋" w:eastAsia="仿宋" w:hAnsi="仿宋" w:cs="仿宋" w:hint="eastAsia"/>
                <w:szCs w:val="21"/>
              </w:rPr>
              <w:t>0.5%(90</w:t>
            </w:r>
            <w:r>
              <w:rPr>
                <w:rFonts w:ascii="仿宋" w:eastAsia="仿宋" w:hAnsi="仿宋" w:cs="仿宋" w:hint="eastAsia"/>
                <w:szCs w:val="21"/>
              </w:rPr>
              <w:t>℃时</w:t>
            </w:r>
            <w:r>
              <w:rPr>
                <w:rFonts w:ascii="仿宋" w:eastAsia="仿宋" w:hAnsi="仿宋" w:cs="仿宋" w:hint="eastAsia"/>
                <w:szCs w:val="21"/>
              </w:rPr>
              <w:t>)</w:t>
            </w:r>
          </w:p>
        </w:tc>
        <w:tc>
          <w:tcPr>
            <w:tcW w:w="2167" w:type="dxa"/>
            <w:vAlign w:val="center"/>
          </w:tcPr>
          <w:p w14:paraId="67145E8F" w14:textId="77777777" w:rsidR="009F0280" w:rsidRDefault="009F0280">
            <w:pPr>
              <w:spacing w:line="420" w:lineRule="exact"/>
              <w:jc w:val="center"/>
              <w:rPr>
                <w:rFonts w:ascii="仿宋" w:eastAsia="仿宋" w:hAnsi="仿宋" w:cs="仿宋" w:hint="eastAsia"/>
                <w:szCs w:val="21"/>
              </w:rPr>
            </w:pPr>
            <w:r>
              <w:rPr>
                <w:rFonts w:ascii="仿宋" w:eastAsia="仿宋" w:hAnsi="仿宋" w:cs="仿宋" w:hint="eastAsia"/>
                <w:szCs w:val="21"/>
              </w:rPr>
              <w:t>取样至专业认证机构试验</w:t>
            </w:r>
            <w:r>
              <w:rPr>
                <w:rFonts w:ascii="仿宋" w:eastAsia="仿宋" w:hAnsi="仿宋" w:cs="仿宋" w:hint="eastAsia"/>
                <w:szCs w:val="21"/>
                <w:highlight w:val="yellow"/>
              </w:rPr>
              <w:t>（调试油化班）</w:t>
            </w:r>
          </w:p>
        </w:tc>
      </w:tr>
      <w:tr w:rsidR="00000000" w14:paraId="1A99B627" w14:textId="77777777">
        <w:trPr>
          <w:jc w:val="center"/>
        </w:trPr>
        <w:tc>
          <w:tcPr>
            <w:tcW w:w="497" w:type="dxa"/>
            <w:vMerge/>
            <w:vAlign w:val="center"/>
          </w:tcPr>
          <w:p w14:paraId="2BFC1CF9" w14:textId="77777777" w:rsidR="009F0280" w:rsidRDefault="009F0280">
            <w:pPr>
              <w:spacing w:line="420" w:lineRule="exact"/>
              <w:jc w:val="center"/>
              <w:rPr>
                <w:rFonts w:ascii="仿宋" w:eastAsia="仿宋" w:hAnsi="仿宋" w:cs="仿宋" w:hint="eastAsia"/>
                <w:szCs w:val="21"/>
              </w:rPr>
            </w:pPr>
          </w:p>
        </w:tc>
        <w:tc>
          <w:tcPr>
            <w:tcW w:w="539" w:type="dxa"/>
            <w:vAlign w:val="center"/>
          </w:tcPr>
          <w:p w14:paraId="01F0454B" w14:textId="77777777" w:rsidR="009F0280" w:rsidRDefault="009F0280">
            <w:pPr>
              <w:spacing w:line="420" w:lineRule="exact"/>
              <w:jc w:val="center"/>
              <w:rPr>
                <w:rFonts w:ascii="仿宋" w:eastAsia="仿宋" w:hAnsi="仿宋" w:cs="仿宋" w:hint="eastAsia"/>
                <w:szCs w:val="21"/>
              </w:rPr>
            </w:pPr>
            <w:r>
              <w:rPr>
                <w:rFonts w:ascii="仿宋" w:eastAsia="仿宋" w:hAnsi="仿宋" w:cs="仿宋" w:hint="eastAsia"/>
                <w:szCs w:val="21"/>
              </w:rPr>
              <w:t>2</w:t>
            </w:r>
          </w:p>
        </w:tc>
        <w:tc>
          <w:tcPr>
            <w:tcW w:w="2093" w:type="dxa"/>
            <w:vAlign w:val="center"/>
          </w:tcPr>
          <w:p w14:paraId="799EF0A3" w14:textId="77777777" w:rsidR="009F0280" w:rsidRDefault="009F0280">
            <w:pPr>
              <w:spacing w:line="420" w:lineRule="exact"/>
              <w:jc w:val="center"/>
              <w:rPr>
                <w:rFonts w:ascii="仿宋" w:eastAsia="仿宋" w:hAnsi="仿宋" w:cs="仿宋" w:hint="eastAsia"/>
                <w:spacing w:val="-20"/>
                <w:szCs w:val="21"/>
              </w:rPr>
            </w:pPr>
            <w:r>
              <w:rPr>
                <w:rFonts w:ascii="仿宋" w:eastAsia="仿宋" w:hAnsi="仿宋" w:cs="仿宋" w:hint="eastAsia"/>
                <w:spacing w:val="-20"/>
                <w:szCs w:val="21"/>
              </w:rPr>
              <w:t>主变本体抽真空</w:t>
            </w:r>
          </w:p>
        </w:tc>
        <w:tc>
          <w:tcPr>
            <w:tcW w:w="3774" w:type="dxa"/>
            <w:vAlign w:val="center"/>
          </w:tcPr>
          <w:p w14:paraId="6182855E" w14:textId="77777777" w:rsidR="009F0280" w:rsidRDefault="009F0280">
            <w:pPr>
              <w:spacing w:line="420" w:lineRule="exact"/>
              <w:rPr>
                <w:rFonts w:ascii="仿宋" w:eastAsia="仿宋" w:hAnsi="仿宋" w:cs="仿宋" w:hint="eastAsia"/>
                <w:szCs w:val="21"/>
              </w:rPr>
            </w:pPr>
            <w:r>
              <w:rPr>
                <w:rFonts w:ascii="仿宋" w:eastAsia="仿宋" w:hAnsi="仿宋" w:cs="仿宋" w:hint="eastAsia"/>
                <w:szCs w:val="21"/>
              </w:rPr>
              <w:t>残压≤</w:t>
            </w:r>
            <w:r>
              <w:rPr>
                <w:rFonts w:ascii="仿宋" w:eastAsia="仿宋" w:hAnsi="仿宋" w:cs="仿宋" w:hint="eastAsia"/>
                <w:szCs w:val="21"/>
              </w:rPr>
              <w:t>133Pa</w:t>
            </w:r>
            <w:r>
              <w:rPr>
                <w:rFonts w:ascii="仿宋" w:eastAsia="仿宋" w:hAnsi="仿宋" w:cs="仿宋" w:hint="eastAsia"/>
                <w:szCs w:val="21"/>
              </w:rPr>
              <w:t>，持续</w:t>
            </w:r>
            <w:r>
              <w:rPr>
                <w:rFonts w:ascii="仿宋" w:eastAsia="仿宋" w:hAnsi="仿宋" w:cs="仿宋" w:hint="eastAsia"/>
                <w:szCs w:val="21"/>
              </w:rPr>
              <w:t>48h</w:t>
            </w:r>
          </w:p>
        </w:tc>
        <w:tc>
          <w:tcPr>
            <w:tcW w:w="2167" w:type="dxa"/>
            <w:vAlign w:val="center"/>
          </w:tcPr>
          <w:p w14:paraId="67434422" w14:textId="77777777" w:rsidR="009F0280" w:rsidRDefault="009F0280">
            <w:pPr>
              <w:spacing w:line="420" w:lineRule="exact"/>
              <w:jc w:val="center"/>
              <w:rPr>
                <w:rFonts w:ascii="仿宋" w:eastAsia="仿宋" w:hAnsi="仿宋" w:cs="仿宋" w:hint="eastAsia"/>
                <w:szCs w:val="21"/>
              </w:rPr>
            </w:pPr>
            <w:r>
              <w:rPr>
                <w:rFonts w:ascii="仿宋" w:eastAsia="仿宋" w:hAnsi="仿宋" w:cs="仿宋" w:hint="eastAsia"/>
                <w:szCs w:val="21"/>
              </w:rPr>
              <w:t>观察麦氏真空计</w:t>
            </w:r>
          </w:p>
        </w:tc>
      </w:tr>
      <w:tr w:rsidR="00000000" w14:paraId="6794F3EE" w14:textId="77777777">
        <w:trPr>
          <w:jc w:val="center"/>
        </w:trPr>
        <w:tc>
          <w:tcPr>
            <w:tcW w:w="497" w:type="dxa"/>
            <w:vMerge/>
            <w:vAlign w:val="center"/>
          </w:tcPr>
          <w:p w14:paraId="15EDBBEE" w14:textId="77777777" w:rsidR="009F0280" w:rsidRDefault="009F0280">
            <w:pPr>
              <w:spacing w:line="420" w:lineRule="exact"/>
              <w:jc w:val="center"/>
              <w:rPr>
                <w:rFonts w:ascii="仿宋" w:eastAsia="仿宋" w:hAnsi="仿宋" w:cs="仿宋" w:hint="eastAsia"/>
                <w:szCs w:val="21"/>
              </w:rPr>
            </w:pPr>
          </w:p>
        </w:tc>
        <w:tc>
          <w:tcPr>
            <w:tcW w:w="539" w:type="dxa"/>
            <w:vAlign w:val="center"/>
          </w:tcPr>
          <w:p w14:paraId="5C4F510E" w14:textId="77777777" w:rsidR="009F0280" w:rsidRDefault="009F0280">
            <w:pPr>
              <w:spacing w:line="420" w:lineRule="exact"/>
              <w:jc w:val="center"/>
              <w:rPr>
                <w:rFonts w:ascii="仿宋" w:eastAsia="仿宋" w:hAnsi="仿宋" w:cs="仿宋" w:hint="eastAsia"/>
                <w:szCs w:val="21"/>
              </w:rPr>
            </w:pPr>
            <w:r>
              <w:rPr>
                <w:rFonts w:ascii="仿宋" w:eastAsia="仿宋" w:hAnsi="仿宋" w:cs="仿宋" w:hint="eastAsia"/>
                <w:szCs w:val="21"/>
              </w:rPr>
              <w:t>3</w:t>
            </w:r>
          </w:p>
        </w:tc>
        <w:tc>
          <w:tcPr>
            <w:tcW w:w="2093" w:type="dxa"/>
            <w:vAlign w:val="center"/>
          </w:tcPr>
          <w:p w14:paraId="69E57DBF" w14:textId="77777777" w:rsidR="009F0280" w:rsidRDefault="009F0280">
            <w:pPr>
              <w:spacing w:line="420" w:lineRule="exact"/>
              <w:jc w:val="center"/>
              <w:rPr>
                <w:rFonts w:ascii="仿宋" w:eastAsia="仿宋" w:hAnsi="仿宋" w:cs="仿宋" w:hint="eastAsia"/>
                <w:szCs w:val="21"/>
              </w:rPr>
            </w:pPr>
            <w:r>
              <w:rPr>
                <w:rFonts w:ascii="仿宋" w:eastAsia="仿宋" w:hAnsi="仿宋" w:cs="仿宋" w:hint="eastAsia"/>
                <w:szCs w:val="21"/>
              </w:rPr>
              <w:t>热油循环</w:t>
            </w:r>
          </w:p>
        </w:tc>
        <w:tc>
          <w:tcPr>
            <w:tcW w:w="3774" w:type="dxa"/>
            <w:vAlign w:val="center"/>
          </w:tcPr>
          <w:p w14:paraId="2415E54D" w14:textId="77777777" w:rsidR="009F0280" w:rsidRDefault="009F0280">
            <w:pPr>
              <w:spacing w:line="420" w:lineRule="exact"/>
              <w:rPr>
                <w:rFonts w:ascii="仿宋" w:eastAsia="仿宋" w:hAnsi="仿宋" w:cs="仿宋" w:hint="eastAsia"/>
                <w:szCs w:val="21"/>
              </w:rPr>
            </w:pPr>
            <w:r>
              <w:rPr>
                <w:rFonts w:ascii="仿宋" w:eastAsia="仿宋" w:hAnsi="仿宋" w:cs="仿宋" w:hint="eastAsia"/>
                <w:szCs w:val="21"/>
              </w:rPr>
              <w:t>当变压器的出口油温达到</w:t>
            </w:r>
            <w:r>
              <w:rPr>
                <w:rFonts w:ascii="仿宋" w:eastAsia="仿宋" w:hAnsi="仿宋" w:cs="仿宋" w:hint="eastAsia"/>
                <w:szCs w:val="21"/>
              </w:rPr>
              <w:t>50</w:t>
            </w:r>
            <w:r>
              <w:rPr>
                <w:rFonts w:ascii="仿宋" w:eastAsia="仿宋" w:hAnsi="仿宋" w:cs="仿宋" w:hint="eastAsia"/>
                <w:szCs w:val="21"/>
              </w:rPr>
              <w:t>℃开始计时，总时间≥</w:t>
            </w:r>
            <w:r>
              <w:rPr>
                <w:rFonts w:ascii="仿宋" w:eastAsia="仿宋" w:hAnsi="仿宋" w:cs="仿宋" w:hint="eastAsia"/>
                <w:szCs w:val="21"/>
              </w:rPr>
              <w:t>36h</w:t>
            </w:r>
          </w:p>
        </w:tc>
        <w:tc>
          <w:tcPr>
            <w:tcW w:w="2167" w:type="dxa"/>
            <w:vAlign w:val="center"/>
          </w:tcPr>
          <w:p w14:paraId="770A7770" w14:textId="77777777" w:rsidR="009F0280" w:rsidRDefault="009F0280">
            <w:pPr>
              <w:spacing w:line="420" w:lineRule="exact"/>
              <w:jc w:val="center"/>
              <w:rPr>
                <w:rFonts w:ascii="仿宋" w:eastAsia="仿宋" w:hAnsi="仿宋" w:cs="仿宋" w:hint="eastAsia"/>
                <w:szCs w:val="21"/>
              </w:rPr>
            </w:pPr>
            <w:r>
              <w:rPr>
                <w:rFonts w:ascii="仿宋" w:eastAsia="仿宋" w:hAnsi="仿宋" w:cs="仿宋" w:hint="eastAsia"/>
                <w:szCs w:val="21"/>
              </w:rPr>
              <w:t>观察检查</w:t>
            </w:r>
          </w:p>
        </w:tc>
      </w:tr>
      <w:tr w:rsidR="00000000" w14:paraId="3A864E80" w14:textId="77777777">
        <w:trPr>
          <w:trHeight w:val="5129"/>
          <w:jc w:val="center"/>
        </w:trPr>
        <w:tc>
          <w:tcPr>
            <w:tcW w:w="497" w:type="dxa"/>
            <w:vMerge/>
            <w:vAlign w:val="center"/>
          </w:tcPr>
          <w:p w14:paraId="585ECF32" w14:textId="77777777" w:rsidR="009F0280" w:rsidRDefault="009F0280">
            <w:pPr>
              <w:spacing w:line="420" w:lineRule="exact"/>
              <w:jc w:val="center"/>
              <w:rPr>
                <w:rFonts w:ascii="仿宋" w:eastAsia="仿宋" w:hAnsi="仿宋" w:cs="仿宋" w:hint="eastAsia"/>
                <w:szCs w:val="21"/>
              </w:rPr>
            </w:pPr>
          </w:p>
        </w:tc>
        <w:tc>
          <w:tcPr>
            <w:tcW w:w="539" w:type="dxa"/>
            <w:vAlign w:val="center"/>
          </w:tcPr>
          <w:p w14:paraId="483F93EB" w14:textId="77777777" w:rsidR="009F0280" w:rsidRDefault="009F0280">
            <w:pPr>
              <w:spacing w:line="420" w:lineRule="exact"/>
              <w:jc w:val="center"/>
              <w:rPr>
                <w:rFonts w:ascii="仿宋" w:eastAsia="仿宋" w:hAnsi="仿宋" w:cs="仿宋" w:hint="eastAsia"/>
                <w:szCs w:val="21"/>
              </w:rPr>
            </w:pPr>
            <w:r>
              <w:rPr>
                <w:rFonts w:ascii="仿宋" w:eastAsia="仿宋" w:hAnsi="仿宋" w:cs="仿宋" w:hint="eastAsia"/>
                <w:szCs w:val="21"/>
              </w:rPr>
              <w:t>4</w:t>
            </w:r>
          </w:p>
        </w:tc>
        <w:tc>
          <w:tcPr>
            <w:tcW w:w="2093" w:type="dxa"/>
            <w:vAlign w:val="center"/>
          </w:tcPr>
          <w:p w14:paraId="4A1A87A5" w14:textId="77777777" w:rsidR="009F0280" w:rsidRDefault="009F0280">
            <w:pPr>
              <w:spacing w:line="420" w:lineRule="exact"/>
              <w:jc w:val="center"/>
              <w:rPr>
                <w:rFonts w:ascii="仿宋" w:eastAsia="仿宋" w:hAnsi="仿宋" w:cs="仿宋" w:hint="eastAsia"/>
                <w:szCs w:val="21"/>
              </w:rPr>
            </w:pPr>
            <w:r>
              <w:rPr>
                <w:rFonts w:ascii="仿宋" w:eastAsia="仿宋" w:hAnsi="仿宋" w:cs="仿宋" w:hint="eastAsia"/>
                <w:szCs w:val="21"/>
              </w:rPr>
              <w:t>本体安装</w:t>
            </w:r>
          </w:p>
        </w:tc>
        <w:tc>
          <w:tcPr>
            <w:tcW w:w="3774" w:type="dxa"/>
            <w:vAlign w:val="center"/>
          </w:tcPr>
          <w:p w14:paraId="76D2A6A5" w14:textId="77777777" w:rsidR="009F0280" w:rsidRDefault="009F0280">
            <w:pPr>
              <w:spacing w:line="420" w:lineRule="exact"/>
              <w:rPr>
                <w:rFonts w:ascii="仿宋" w:eastAsia="仿宋" w:hAnsi="仿宋" w:cs="仿宋" w:hint="eastAsia"/>
                <w:szCs w:val="21"/>
              </w:rPr>
            </w:pPr>
            <w:r>
              <w:rPr>
                <w:rFonts w:ascii="仿宋" w:eastAsia="仿宋" w:hAnsi="仿宋" w:cs="仿宋" w:hint="eastAsia"/>
                <w:szCs w:val="21"/>
              </w:rPr>
              <w:t>本体开盖安装附件及内检时需从油箱底部充入露点≤</w:t>
            </w:r>
            <w:r>
              <w:rPr>
                <w:rFonts w:ascii="仿宋" w:eastAsia="仿宋" w:hAnsi="仿宋" w:cs="仿宋" w:hint="eastAsia"/>
                <w:szCs w:val="21"/>
              </w:rPr>
              <w:t>-40</w:t>
            </w:r>
            <w:r>
              <w:rPr>
                <w:rFonts w:ascii="仿宋" w:eastAsia="仿宋" w:hAnsi="仿宋" w:cs="仿宋" w:hint="eastAsia"/>
                <w:szCs w:val="21"/>
              </w:rPr>
              <w:t>℃干燥空气进行置换，充油套管的油位计必须面向外侧，套管末屏必须接地良好，外接管路中的阀门操作灵活，开闭位置正确，法兰接触面平整且密封良好，密封垫圈的压缩量不超过其厚度的</w:t>
            </w:r>
            <w:r>
              <w:rPr>
                <w:rFonts w:ascii="仿宋" w:eastAsia="仿宋" w:hAnsi="仿宋" w:cs="仿宋" w:hint="eastAsia"/>
                <w:szCs w:val="21"/>
              </w:rPr>
              <w:t>1/3</w:t>
            </w:r>
            <w:r>
              <w:rPr>
                <w:rFonts w:ascii="仿宋" w:eastAsia="仿宋" w:hAnsi="仿宋" w:cs="仿宋" w:hint="eastAsia"/>
                <w:szCs w:val="21"/>
              </w:rPr>
              <w:t>。带槽密封结构法兰间隙不大于</w:t>
            </w:r>
            <w:r>
              <w:rPr>
                <w:rFonts w:ascii="仿宋" w:eastAsia="仿宋" w:hAnsi="仿宋" w:cs="仿宋" w:hint="eastAsia"/>
                <w:szCs w:val="21"/>
              </w:rPr>
              <w:t>0.5</w:t>
            </w:r>
            <w:r>
              <w:rPr>
                <w:rFonts w:ascii="仿宋" w:eastAsia="仿宋" w:hAnsi="仿宋" w:cs="仿宋" w:hint="eastAsia"/>
                <w:szCs w:val="21"/>
              </w:rPr>
              <w:t>毫米，电流互感器和升高座的中心一致</w:t>
            </w:r>
          </w:p>
        </w:tc>
        <w:tc>
          <w:tcPr>
            <w:tcW w:w="2167" w:type="dxa"/>
            <w:vAlign w:val="center"/>
          </w:tcPr>
          <w:p w14:paraId="0A5002C1" w14:textId="77777777" w:rsidR="009F0280" w:rsidRDefault="009F0280">
            <w:pPr>
              <w:spacing w:line="420" w:lineRule="exact"/>
              <w:jc w:val="center"/>
              <w:rPr>
                <w:rFonts w:ascii="仿宋" w:eastAsia="仿宋" w:hAnsi="仿宋" w:cs="仿宋" w:hint="eastAsia"/>
                <w:szCs w:val="21"/>
              </w:rPr>
            </w:pPr>
            <w:r>
              <w:rPr>
                <w:rFonts w:ascii="仿宋" w:eastAsia="仿宋" w:hAnsi="仿宋" w:cs="仿宋" w:hint="eastAsia"/>
                <w:szCs w:val="21"/>
              </w:rPr>
              <w:t>观察检查</w:t>
            </w:r>
          </w:p>
        </w:tc>
      </w:tr>
    </w:tbl>
    <w:p w14:paraId="4D7E5AAB" w14:textId="77777777" w:rsidR="009F0280" w:rsidRDefault="009F0280">
      <w:pPr>
        <w:spacing w:line="420" w:lineRule="exact"/>
        <w:rPr>
          <w:rFonts w:ascii="仿宋" w:eastAsia="仿宋" w:hAnsi="仿宋" w:cs="仿宋" w:hint="eastAsia"/>
          <w:sz w:val="28"/>
          <w:szCs w:val="28"/>
        </w:rPr>
      </w:pPr>
    </w:p>
    <w:tbl>
      <w:tblPr>
        <w:tblW w:w="9056"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96"/>
        <w:gridCol w:w="538"/>
        <w:gridCol w:w="2269"/>
        <w:gridCol w:w="3840"/>
        <w:gridCol w:w="1913"/>
      </w:tblGrid>
      <w:tr w:rsidR="00000000" w14:paraId="20519111" w14:textId="77777777">
        <w:trPr>
          <w:jc w:val="center"/>
        </w:trPr>
        <w:tc>
          <w:tcPr>
            <w:tcW w:w="496" w:type="dxa"/>
            <w:shd w:val="clear" w:color="auto" w:fill="FFFF00"/>
            <w:vAlign w:val="center"/>
          </w:tcPr>
          <w:p w14:paraId="0369279E" w14:textId="77777777" w:rsidR="009F0280" w:rsidRDefault="009F0280">
            <w:pPr>
              <w:spacing w:line="420" w:lineRule="exact"/>
              <w:jc w:val="center"/>
              <w:rPr>
                <w:rFonts w:ascii="仿宋" w:eastAsia="仿宋" w:hAnsi="仿宋" w:cs="仿宋" w:hint="eastAsia"/>
                <w:szCs w:val="21"/>
              </w:rPr>
            </w:pPr>
            <w:r>
              <w:rPr>
                <w:rFonts w:ascii="仿宋" w:eastAsia="仿宋" w:hAnsi="仿宋" w:cs="仿宋" w:hint="eastAsia"/>
                <w:szCs w:val="21"/>
              </w:rPr>
              <w:lastRenderedPageBreak/>
              <w:t>类别</w:t>
            </w:r>
          </w:p>
        </w:tc>
        <w:tc>
          <w:tcPr>
            <w:tcW w:w="538" w:type="dxa"/>
            <w:shd w:val="clear" w:color="auto" w:fill="FFFF00"/>
            <w:vAlign w:val="center"/>
          </w:tcPr>
          <w:p w14:paraId="74219589" w14:textId="77777777" w:rsidR="009F0280" w:rsidRDefault="009F0280">
            <w:pPr>
              <w:spacing w:line="420" w:lineRule="exact"/>
              <w:jc w:val="center"/>
              <w:rPr>
                <w:rFonts w:ascii="仿宋" w:eastAsia="仿宋" w:hAnsi="仿宋" w:cs="仿宋" w:hint="eastAsia"/>
                <w:szCs w:val="21"/>
              </w:rPr>
            </w:pPr>
            <w:r>
              <w:rPr>
                <w:rFonts w:ascii="仿宋" w:eastAsia="仿宋" w:hAnsi="仿宋" w:cs="仿宋" w:hint="eastAsia"/>
                <w:szCs w:val="21"/>
              </w:rPr>
              <w:t>序号</w:t>
            </w:r>
          </w:p>
        </w:tc>
        <w:tc>
          <w:tcPr>
            <w:tcW w:w="2269" w:type="dxa"/>
            <w:shd w:val="clear" w:color="auto" w:fill="FFFF00"/>
            <w:vAlign w:val="center"/>
          </w:tcPr>
          <w:p w14:paraId="4772B15D" w14:textId="77777777" w:rsidR="009F0280" w:rsidRDefault="009F0280">
            <w:pPr>
              <w:spacing w:line="420" w:lineRule="exact"/>
              <w:jc w:val="center"/>
              <w:rPr>
                <w:rFonts w:ascii="仿宋" w:eastAsia="仿宋" w:hAnsi="仿宋" w:cs="仿宋" w:hint="eastAsia"/>
                <w:szCs w:val="21"/>
              </w:rPr>
            </w:pPr>
            <w:r>
              <w:rPr>
                <w:rFonts w:ascii="仿宋" w:eastAsia="仿宋" w:hAnsi="仿宋" w:cs="仿宋" w:hint="eastAsia"/>
                <w:szCs w:val="21"/>
              </w:rPr>
              <w:t>检查项目</w:t>
            </w:r>
          </w:p>
        </w:tc>
        <w:tc>
          <w:tcPr>
            <w:tcW w:w="3840" w:type="dxa"/>
            <w:shd w:val="clear" w:color="auto" w:fill="FFFF00"/>
            <w:vAlign w:val="center"/>
          </w:tcPr>
          <w:p w14:paraId="160B1BB9" w14:textId="77777777" w:rsidR="009F0280" w:rsidRDefault="009F0280">
            <w:pPr>
              <w:spacing w:line="420" w:lineRule="exact"/>
              <w:jc w:val="center"/>
              <w:rPr>
                <w:rFonts w:ascii="仿宋" w:eastAsia="仿宋" w:hAnsi="仿宋" w:cs="仿宋" w:hint="eastAsia"/>
                <w:szCs w:val="21"/>
              </w:rPr>
            </w:pPr>
            <w:r>
              <w:rPr>
                <w:rFonts w:ascii="仿宋" w:eastAsia="仿宋" w:hAnsi="仿宋" w:cs="仿宋" w:hint="eastAsia"/>
                <w:szCs w:val="21"/>
              </w:rPr>
              <w:t>质量标准（</w:t>
            </w:r>
            <w:r>
              <w:rPr>
                <w:rFonts w:ascii="仿宋" w:eastAsia="仿宋" w:hAnsi="仿宋" w:cs="仿宋" w:hint="eastAsia"/>
                <w:szCs w:val="21"/>
              </w:rPr>
              <w:t>mm</w:t>
            </w:r>
            <w:r>
              <w:rPr>
                <w:rFonts w:ascii="仿宋" w:eastAsia="仿宋" w:hAnsi="仿宋" w:cs="仿宋" w:hint="eastAsia"/>
                <w:szCs w:val="21"/>
              </w:rPr>
              <w:t>）</w:t>
            </w:r>
          </w:p>
        </w:tc>
        <w:tc>
          <w:tcPr>
            <w:tcW w:w="1913" w:type="dxa"/>
            <w:shd w:val="clear" w:color="auto" w:fill="FFFF00"/>
            <w:vAlign w:val="center"/>
          </w:tcPr>
          <w:p w14:paraId="43334101" w14:textId="77777777" w:rsidR="009F0280" w:rsidRDefault="009F0280">
            <w:pPr>
              <w:spacing w:line="420" w:lineRule="exact"/>
              <w:jc w:val="center"/>
              <w:rPr>
                <w:rFonts w:ascii="仿宋" w:eastAsia="仿宋" w:hAnsi="仿宋" w:cs="仿宋" w:hint="eastAsia"/>
                <w:szCs w:val="21"/>
              </w:rPr>
            </w:pPr>
            <w:r>
              <w:rPr>
                <w:rFonts w:ascii="仿宋" w:eastAsia="仿宋" w:hAnsi="仿宋" w:cs="仿宋" w:hint="eastAsia"/>
                <w:szCs w:val="21"/>
              </w:rPr>
              <w:t>检验方法</w:t>
            </w:r>
          </w:p>
        </w:tc>
      </w:tr>
      <w:tr w:rsidR="00000000" w14:paraId="4DFAC365" w14:textId="77777777">
        <w:trPr>
          <w:jc w:val="center"/>
        </w:trPr>
        <w:tc>
          <w:tcPr>
            <w:tcW w:w="496" w:type="dxa"/>
            <w:vAlign w:val="center"/>
          </w:tcPr>
          <w:p w14:paraId="7436FA83" w14:textId="77777777" w:rsidR="009F0280" w:rsidRDefault="009F0280">
            <w:pPr>
              <w:spacing w:line="420" w:lineRule="exact"/>
              <w:jc w:val="center"/>
              <w:rPr>
                <w:rFonts w:ascii="仿宋" w:eastAsia="仿宋" w:hAnsi="仿宋" w:cs="仿宋" w:hint="eastAsia"/>
                <w:szCs w:val="21"/>
              </w:rPr>
            </w:pPr>
          </w:p>
        </w:tc>
        <w:tc>
          <w:tcPr>
            <w:tcW w:w="538" w:type="dxa"/>
            <w:vAlign w:val="center"/>
          </w:tcPr>
          <w:p w14:paraId="7C355C69" w14:textId="77777777" w:rsidR="009F0280" w:rsidRDefault="009F0280">
            <w:pPr>
              <w:spacing w:line="420" w:lineRule="exact"/>
              <w:jc w:val="center"/>
              <w:rPr>
                <w:rFonts w:ascii="仿宋" w:eastAsia="仿宋" w:hAnsi="仿宋" w:cs="仿宋" w:hint="eastAsia"/>
                <w:szCs w:val="21"/>
              </w:rPr>
            </w:pPr>
            <w:r>
              <w:rPr>
                <w:rFonts w:ascii="仿宋" w:eastAsia="仿宋" w:hAnsi="仿宋" w:cs="仿宋" w:hint="eastAsia"/>
                <w:szCs w:val="21"/>
              </w:rPr>
              <w:t>5</w:t>
            </w:r>
          </w:p>
        </w:tc>
        <w:tc>
          <w:tcPr>
            <w:tcW w:w="2269" w:type="dxa"/>
            <w:vAlign w:val="center"/>
          </w:tcPr>
          <w:p w14:paraId="26272CD8" w14:textId="77777777" w:rsidR="009F0280" w:rsidRDefault="009F0280">
            <w:pPr>
              <w:spacing w:line="420" w:lineRule="exact"/>
              <w:jc w:val="center"/>
              <w:rPr>
                <w:rFonts w:ascii="仿宋" w:eastAsia="仿宋" w:hAnsi="仿宋" w:cs="仿宋" w:hint="eastAsia"/>
                <w:szCs w:val="21"/>
              </w:rPr>
            </w:pPr>
            <w:r>
              <w:rPr>
                <w:rFonts w:ascii="仿宋" w:eastAsia="仿宋" w:hAnsi="仿宋" w:cs="仿宋" w:hint="eastAsia"/>
                <w:szCs w:val="21"/>
              </w:rPr>
              <w:t>主变绝缘油处理</w:t>
            </w:r>
          </w:p>
        </w:tc>
        <w:tc>
          <w:tcPr>
            <w:tcW w:w="3840" w:type="dxa"/>
            <w:vAlign w:val="center"/>
          </w:tcPr>
          <w:p w14:paraId="47F02852" w14:textId="77777777" w:rsidR="009F0280" w:rsidRDefault="009F0280">
            <w:pPr>
              <w:spacing w:line="420" w:lineRule="exact"/>
              <w:rPr>
                <w:rFonts w:ascii="仿宋" w:eastAsia="仿宋" w:hAnsi="仿宋" w:cs="仿宋" w:hint="eastAsia"/>
                <w:szCs w:val="21"/>
              </w:rPr>
            </w:pPr>
            <w:r>
              <w:rPr>
                <w:rFonts w:ascii="仿宋" w:eastAsia="仿宋" w:hAnsi="仿宋" w:cs="仿宋" w:hint="eastAsia"/>
                <w:szCs w:val="21"/>
              </w:rPr>
              <w:t>采用小流量（≤</w:t>
            </w:r>
            <w:r>
              <w:rPr>
                <w:rFonts w:ascii="仿宋" w:eastAsia="仿宋" w:hAnsi="仿宋" w:cs="仿宋" w:hint="eastAsia"/>
                <w:szCs w:val="21"/>
              </w:rPr>
              <w:t>100L/min</w:t>
            </w:r>
            <w:r>
              <w:rPr>
                <w:rFonts w:ascii="仿宋" w:eastAsia="仿宋" w:hAnsi="仿宋" w:cs="仿宋" w:hint="eastAsia"/>
                <w:szCs w:val="21"/>
              </w:rPr>
              <w:t>）抽真空注油的方法对主变进行注油，注油至储油柜，观察储油柜油位表指示，在油位表指示到</w:t>
            </w:r>
            <w:r>
              <w:rPr>
                <w:rFonts w:ascii="仿宋" w:eastAsia="仿宋" w:hAnsi="仿宋" w:cs="仿宋" w:hint="eastAsia"/>
                <w:szCs w:val="21"/>
              </w:rPr>
              <w:t>2</w:t>
            </w:r>
            <w:r>
              <w:rPr>
                <w:rFonts w:ascii="仿宋" w:eastAsia="仿宋" w:hAnsi="仿宋" w:cs="仿宋" w:hint="eastAsia"/>
                <w:szCs w:val="21"/>
              </w:rPr>
              <w:t>时，关闭储油柜旁通阀，继续从底部注油，注至符合现场环境及油位规定要求，停止注油，继续抽真空</w:t>
            </w:r>
            <w:r>
              <w:rPr>
                <w:rFonts w:ascii="仿宋" w:eastAsia="仿宋" w:hAnsi="仿宋" w:cs="仿宋" w:hint="eastAsia"/>
                <w:szCs w:val="21"/>
              </w:rPr>
              <w:t>20</w:t>
            </w:r>
            <w:r>
              <w:rPr>
                <w:rFonts w:ascii="仿宋" w:eastAsia="仿宋" w:hAnsi="仿宋" w:cs="仿宋" w:hint="eastAsia"/>
                <w:szCs w:val="21"/>
              </w:rPr>
              <w:t>分钟，停止抽真空，进行破真空（注意缓慢进行）</w:t>
            </w:r>
          </w:p>
        </w:tc>
        <w:tc>
          <w:tcPr>
            <w:tcW w:w="1913" w:type="dxa"/>
            <w:vAlign w:val="center"/>
          </w:tcPr>
          <w:p w14:paraId="6347A110" w14:textId="77777777" w:rsidR="009F0280" w:rsidRDefault="009F0280">
            <w:pPr>
              <w:spacing w:line="420" w:lineRule="exact"/>
              <w:jc w:val="center"/>
              <w:rPr>
                <w:rFonts w:ascii="仿宋" w:eastAsia="仿宋" w:hAnsi="仿宋" w:cs="仿宋" w:hint="eastAsia"/>
                <w:szCs w:val="21"/>
              </w:rPr>
            </w:pPr>
            <w:r>
              <w:rPr>
                <w:rFonts w:ascii="仿宋" w:eastAsia="仿宋" w:hAnsi="仿宋" w:cs="仿宋" w:hint="eastAsia"/>
                <w:szCs w:val="21"/>
              </w:rPr>
              <w:t>观察检查</w:t>
            </w:r>
          </w:p>
        </w:tc>
      </w:tr>
      <w:tr w:rsidR="00000000" w14:paraId="3B32863D" w14:textId="77777777">
        <w:trPr>
          <w:jc w:val="center"/>
        </w:trPr>
        <w:tc>
          <w:tcPr>
            <w:tcW w:w="496" w:type="dxa"/>
            <w:vMerge w:val="restart"/>
            <w:vAlign w:val="center"/>
          </w:tcPr>
          <w:p w14:paraId="2826D8B4" w14:textId="77777777" w:rsidR="009F0280" w:rsidRDefault="009F0280">
            <w:pPr>
              <w:spacing w:line="420" w:lineRule="exact"/>
              <w:jc w:val="center"/>
              <w:rPr>
                <w:rFonts w:ascii="仿宋" w:eastAsia="仿宋" w:hAnsi="仿宋" w:cs="仿宋" w:hint="eastAsia"/>
                <w:szCs w:val="21"/>
              </w:rPr>
            </w:pPr>
            <w:r>
              <w:rPr>
                <w:rFonts w:ascii="仿宋" w:eastAsia="仿宋" w:hAnsi="仿宋" w:cs="仿宋" w:hint="eastAsia"/>
                <w:szCs w:val="21"/>
              </w:rPr>
              <w:t>一般项目</w:t>
            </w:r>
          </w:p>
        </w:tc>
        <w:tc>
          <w:tcPr>
            <w:tcW w:w="538" w:type="dxa"/>
            <w:vAlign w:val="center"/>
          </w:tcPr>
          <w:p w14:paraId="75543127" w14:textId="77777777" w:rsidR="009F0280" w:rsidRDefault="009F0280">
            <w:pPr>
              <w:spacing w:line="420" w:lineRule="exact"/>
              <w:jc w:val="center"/>
              <w:rPr>
                <w:rFonts w:ascii="仿宋" w:eastAsia="仿宋" w:hAnsi="仿宋" w:cs="仿宋" w:hint="eastAsia"/>
                <w:szCs w:val="21"/>
              </w:rPr>
            </w:pPr>
            <w:r>
              <w:rPr>
                <w:rFonts w:ascii="仿宋" w:eastAsia="仿宋" w:hAnsi="仿宋" w:cs="仿宋" w:hint="eastAsia"/>
                <w:szCs w:val="21"/>
              </w:rPr>
              <w:t>1</w:t>
            </w:r>
          </w:p>
        </w:tc>
        <w:tc>
          <w:tcPr>
            <w:tcW w:w="2269" w:type="dxa"/>
            <w:vAlign w:val="center"/>
          </w:tcPr>
          <w:p w14:paraId="39EE951D" w14:textId="77777777" w:rsidR="009F0280" w:rsidRDefault="009F0280">
            <w:pPr>
              <w:spacing w:line="420" w:lineRule="exact"/>
              <w:jc w:val="center"/>
              <w:rPr>
                <w:rFonts w:ascii="仿宋" w:eastAsia="仿宋" w:hAnsi="仿宋" w:cs="仿宋" w:hint="eastAsia"/>
                <w:szCs w:val="21"/>
              </w:rPr>
            </w:pPr>
            <w:r>
              <w:rPr>
                <w:rFonts w:ascii="仿宋" w:eastAsia="仿宋" w:hAnsi="仿宋" w:cs="仿宋" w:hint="eastAsia"/>
                <w:szCs w:val="21"/>
              </w:rPr>
              <w:t>密封性试验</w:t>
            </w:r>
          </w:p>
        </w:tc>
        <w:tc>
          <w:tcPr>
            <w:tcW w:w="3840" w:type="dxa"/>
            <w:vAlign w:val="center"/>
          </w:tcPr>
          <w:p w14:paraId="10DB3B66" w14:textId="77777777" w:rsidR="009F0280" w:rsidRDefault="009F0280">
            <w:pPr>
              <w:spacing w:line="420" w:lineRule="exact"/>
              <w:rPr>
                <w:rFonts w:ascii="仿宋" w:eastAsia="仿宋" w:hAnsi="仿宋" w:cs="仿宋" w:hint="eastAsia"/>
                <w:szCs w:val="21"/>
              </w:rPr>
            </w:pPr>
            <w:r>
              <w:rPr>
                <w:rFonts w:ascii="仿宋" w:eastAsia="仿宋" w:hAnsi="仿宋" w:cs="仿宋" w:hint="eastAsia"/>
                <w:szCs w:val="21"/>
              </w:rPr>
              <w:t>使用干燥空气在储油柜部加压</w:t>
            </w:r>
            <w:r>
              <w:rPr>
                <w:rFonts w:ascii="仿宋" w:eastAsia="仿宋" w:hAnsi="仿宋" w:cs="仿宋" w:hint="eastAsia"/>
                <w:szCs w:val="21"/>
              </w:rPr>
              <w:t>0.035MPa,</w:t>
            </w:r>
            <w:r>
              <w:rPr>
                <w:rFonts w:ascii="仿宋" w:eastAsia="仿宋" w:hAnsi="仿宋" w:cs="仿宋" w:hint="eastAsia"/>
                <w:szCs w:val="21"/>
              </w:rPr>
              <w:t>维持</w:t>
            </w:r>
            <w:r>
              <w:rPr>
                <w:rFonts w:ascii="仿宋" w:eastAsia="仿宋" w:hAnsi="仿宋" w:cs="仿宋" w:hint="eastAsia"/>
                <w:szCs w:val="21"/>
              </w:rPr>
              <w:t>24h</w:t>
            </w:r>
            <w:r>
              <w:rPr>
                <w:rFonts w:ascii="仿宋" w:eastAsia="仿宋" w:hAnsi="仿宋" w:cs="仿宋" w:hint="eastAsia"/>
                <w:szCs w:val="21"/>
              </w:rPr>
              <w:t>必须无渗漏</w:t>
            </w:r>
          </w:p>
        </w:tc>
        <w:tc>
          <w:tcPr>
            <w:tcW w:w="1913" w:type="dxa"/>
            <w:vAlign w:val="center"/>
          </w:tcPr>
          <w:p w14:paraId="458284EE" w14:textId="77777777" w:rsidR="009F0280" w:rsidRDefault="009F0280">
            <w:pPr>
              <w:spacing w:line="420" w:lineRule="exact"/>
              <w:jc w:val="center"/>
              <w:rPr>
                <w:rFonts w:ascii="仿宋" w:eastAsia="仿宋" w:hAnsi="仿宋" w:cs="仿宋" w:hint="eastAsia"/>
                <w:szCs w:val="21"/>
              </w:rPr>
            </w:pPr>
            <w:r>
              <w:rPr>
                <w:rFonts w:ascii="仿宋" w:eastAsia="仿宋" w:hAnsi="仿宋" w:cs="仿宋" w:hint="eastAsia"/>
                <w:szCs w:val="21"/>
              </w:rPr>
              <w:t>观察检查</w:t>
            </w:r>
          </w:p>
        </w:tc>
      </w:tr>
      <w:tr w:rsidR="00000000" w14:paraId="1B20C86E" w14:textId="77777777">
        <w:trPr>
          <w:trHeight w:val="5264"/>
          <w:jc w:val="center"/>
        </w:trPr>
        <w:tc>
          <w:tcPr>
            <w:tcW w:w="496" w:type="dxa"/>
            <w:vMerge/>
            <w:vAlign w:val="center"/>
          </w:tcPr>
          <w:p w14:paraId="1C549B98" w14:textId="77777777" w:rsidR="009F0280" w:rsidRDefault="009F0280">
            <w:pPr>
              <w:spacing w:line="420" w:lineRule="exact"/>
              <w:jc w:val="center"/>
              <w:rPr>
                <w:rFonts w:ascii="仿宋" w:eastAsia="仿宋" w:hAnsi="仿宋" w:cs="仿宋" w:hint="eastAsia"/>
                <w:szCs w:val="21"/>
              </w:rPr>
            </w:pPr>
          </w:p>
        </w:tc>
        <w:tc>
          <w:tcPr>
            <w:tcW w:w="538" w:type="dxa"/>
            <w:vAlign w:val="center"/>
          </w:tcPr>
          <w:p w14:paraId="74E1C9FE" w14:textId="77777777" w:rsidR="009F0280" w:rsidRDefault="009F0280">
            <w:pPr>
              <w:spacing w:line="420" w:lineRule="exact"/>
              <w:jc w:val="center"/>
              <w:rPr>
                <w:rFonts w:ascii="仿宋" w:eastAsia="仿宋" w:hAnsi="仿宋" w:cs="仿宋" w:hint="eastAsia"/>
                <w:szCs w:val="21"/>
              </w:rPr>
            </w:pPr>
            <w:r>
              <w:rPr>
                <w:rFonts w:ascii="仿宋" w:eastAsia="仿宋" w:hAnsi="仿宋" w:cs="仿宋" w:hint="eastAsia"/>
                <w:szCs w:val="21"/>
              </w:rPr>
              <w:t>2</w:t>
            </w:r>
          </w:p>
        </w:tc>
        <w:tc>
          <w:tcPr>
            <w:tcW w:w="2269" w:type="dxa"/>
            <w:vAlign w:val="center"/>
          </w:tcPr>
          <w:p w14:paraId="150F02D2" w14:textId="77777777" w:rsidR="009F0280" w:rsidRDefault="009F0280">
            <w:pPr>
              <w:spacing w:line="420" w:lineRule="exact"/>
              <w:jc w:val="center"/>
              <w:rPr>
                <w:rFonts w:ascii="仿宋" w:eastAsia="仿宋" w:hAnsi="仿宋" w:cs="仿宋" w:hint="eastAsia"/>
                <w:szCs w:val="21"/>
              </w:rPr>
            </w:pPr>
            <w:r>
              <w:rPr>
                <w:rFonts w:ascii="仿宋" w:eastAsia="仿宋" w:hAnsi="仿宋" w:cs="仿宋" w:hint="eastAsia"/>
                <w:szCs w:val="21"/>
              </w:rPr>
              <w:t>安装控制箱（包括有载分接开关控制箱、本体端子箱、冷却系统控制箱）</w:t>
            </w:r>
          </w:p>
        </w:tc>
        <w:tc>
          <w:tcPr>
            <w:tcW w:w="3840" w:type="dxa"/>
            <w:vAlign w:val="center"/>
          </w:tcPr>
          <w:p w14:paraId="7BEBFB57" w14:textId="77777777" w:rsidR="009F0280" w:rsidRDefault="009F0280">
            <w:pPr>
              <w:spacing w:line="420" w:lineRule="exact"/>
              <w:rPr>
                <w:rFonts w:ascii="仿宋" w:eastAsia="仿宋" w:hAnsi="仿宋" w:cs="仿宋" w:hint="eastAsia"/>
                <w:szCs w:val="21"/>
              </w:rPr>
            </w:pPr>
            <w:r>
              <w:rPr>
                <w:rFonts w:ascii="仿宋" w:eastAsia="仿宋" w:hAnsi="仿宋" w:cs="仿宋" w:hint="eastAsia"/>
                <w:szCs w:val="21"/>
              </w:rPr>
              <w:t>控制箱内接线必须排列整齐，清晰美观，绝缘良好无损伤，接线螺栓坚固且有防松装置，导线截面符合设计要求，标志清晰；控制箱及内部元件的外壳、框架的接零或接地符合设计要求，连接可靠；内部断路器、接触器动作灵活无卡涩，触头接触紧密可靠，无异常声响；内部元件及转换开关各位置命名准确；控制箱密封良好，内外清洁无锈蚀，端子排清洁无异物，驱潮装置工作正常。</w:t>
            </w:r>
          </w:p>
        </w:tc>
        <w:tc>
          <w:tcPr>
            <w:tcW w:w="1913" w:type="dxa"/>
            <w:vAlign w:val="center"/>
          </w:tcPr>
          <w:p w14:paraId="27163CA2" w14:textId="77777777" w:rsidR="009F0280" w:rsidRDefault="009F0280">
            <w:pPr>
              <w:spacing w:line="420" w:lineRule="exact"/>
              <w:jc w:val="center"/>
              <w:rPr>
                <w:rFonts w:ascii="仿宋" w:eastAsia="仿宋" w:hAnsi="仿宋" w:cs="仿宋" w:hint="eastAsia"/>
                <w:szCs w:val="21"/>
              </w:rPr>
            </w:pPr>
            <w:r>
              <w:rPr>
                <w:rFonts w:ascii="仿宋" w:eastAsia="仿宋" w:hAnsi="仿宋" w:cs="仿宋" w:hint="eastAsia"/>
                <w:szCs w:val="21"/>
              </w:rPr>
              <w:t>观察检查及传动试验</w:t>
            </w:r>
          </w:p>
        </w:tc>
      </w:tr>
    </w:tbl>
    <w:p w14:paraId="53B5D291" w14:textId="77777777" w:rsidR="009F0280" w:rsidRDefault="009F0280">
      <w:pPr>
        <w:ind w:firstLineChars="100" w:firstLine="241"/>
        <w:rPr>
          <w:rFonts w:ascii="仿宋" w:eastAsia="仿宋" w:hAnsi="仿宋" w:cs="仿宋" w:hint="eastAsia"/>
          <w:b/>
          <w:bCs/>
          <w:sz w:val="24"/>
          <w:szCs w:val="28"/>
        </w:rPr>
      </w:pPr>
      <w:r>
        <w:rPr>
          <w:rFonts w:ascii="仿宋" w:eastAsia="仿宋" w:hAnsi="仿宋" w:cs="仿宋" w:hint="eastAsia"/>
          <w:b/>
          <w:bCs/>
          <w:sz w:val="24"/>
          <w:szCs w:val="28"/>
        </w:rPr>
        <w:t xml:space="preserve">5.3.4 </w:t>
      </w:r>
      <w:r>
        <w:rPr>
          <w:rFonts w:ascii="仿宋" w:eastAsia="仿宋" w:hAnsi="仿宋" w:cs="仿宋" w:hint="eastAsia"/>
          <w:b/>
          <w:bCs/>
          <w:sz w:val="24"/>
          <w:szCs w:val="28"/>
        </w:rPr>
        <w:t>变压器安装</w:t>
      </w:r>
    </w:p>
    <w:p w14:paraId="015BDDC5"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w:t>
      </w:r>
      <w:r>
        <w:rPr>
          <w:rFonts w:ascii="宋体" w:hAnsi="宋体" w:hint="eastAsia"/>
          <w:sz w:val="24"/>
          <w:szCs w:val="22"/>
        </w:rPr>
        <w:t>1</w:t>
      </w:r>
      <w:r>
        <w:rPr>
          <w:rFonts w:ascii="宋体" w:hAnsi="宋体" w:hint="eastAsia"/>
          <w:sz w:val="24"/>
          <w:szCs w:val="22"/>
        </w:rPr>
        <w:t>）组件的检查及冷却系统的安装</w:t>
      </w:r>
    </w:p>
    <w:p w14:paraId="3C5780EB"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 xml:space="preserve">a) </w:t>
      </w:r>
      <w:r>
        <w:rPr>
          <w:rFonts w:ascii="宋体" w:hAnsi="宋体" w:hint="eastAsia"/>
          <w:sz w:val="24"/>
          <w:szCs w:val="22"/>
        </w:rPr>
        <w:t>一般组件、部件（如冷却器、导油管、储油柜、气体继电器、压力释放装置等）的安装都必须在真空注油前完成。必须严格检查所有附件，并清理所有与变压器接触的部件及密封面，有条件可用化验合格油冲洗冷却器、导油管。冲洗时不允许在管路中加设金属网，以免带入油箱内。</w:t>
      </w:r>
    </w:p>
    <w:p w14:paraId="03F9939D"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 xml:space="preserve">b) </w:t>
      </w:r>
      <w:r>
        <w:rPr>
          <w:rFonts w:ascii="宋体" w:hAnsi="宋体" w:hint="eastAsia"/>
          <w:sz w:val="24"/>
          <w:szCs w:val="22"/>
        </w:rPr>
        <w:t>附件的密封性能试验的要求</w:t>
      </w:r>
    </w:p>
    <w:tbl>
      <w:tblPr>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2"/>
        <w:gridCol w:w="2952"/>
        <w:gridCol w:w="2952"/>
      </w:tblGrid>
      <w:tr w:rsidR="00000000" w14:paraId="66F7709D" w14:textId="77777777">
        <w:tc>
          <w:tcPr>
            <w:tcW w:w="2952" w:type="dxa"/>
            <w:shd w:val="clear" w:color="auto" w:fill="FFFF00"/>
          </w:tcPr>
          <w:p w14:paraId="18A09D9E"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lastRenderedPageBreak/>
              <w:t>被试附件的名称</w:t>
            </w:r>
          </w:p>
        </w:tc>
        <w:tc>
          <w:tcPr>
            <w:tcW w:w="2952" w:type="dxa"/>
            <w:shd w:val="clear" w:color="auto" w:fill="FFFF00"/>
          </w:tcPr>
          <w:p w14:paraId="64CB76FC"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试验压力（</w:t>
            </w:r>
            <w:r>
              <w:rPr>
                <w:rFonts w:ascii="宋体" w:hAnsi="宋体" w:hint="eastAsia"/>
                <w:sz w:val="24"/>
                <w:szCs w:val="22"/>
              </w:rPr>
              <w:t>kpa</w:t>
            </w:r>
            <w:r>
              <w:rPr>
                <w:rFonts w:ascii="宋体" w:hAnsi="宋体" w:hint="eastAsia"/>
                <w:sz w:val="24"/>
                <w:szCs w:val="22"/>
              </w:rPr>
              <w:t>）</w:t>
            </w:r>
          </w:p>
        </w:tc>
        <w:tc>
          <w:tcPr>
            <w:tcW w:w="2952" w:type="dxa"/>
            <w:shd w:val="clear" w:color="auto" w:fill="FFFF00"/>
          </w:tcPr>
          <w:p w14:paraId="6CA0916A"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持续时间</w:t>
            </w:r>
          </w:p>
        </w:tc>
      </w:tr>
      <w:tr w:rsidR="00000000" w14:paraId="6E45BA39" w14:textId="77777777">
        <w:tc>
          <w:tcPr>
            <w:tcW w:w="2952" w:type="dxa"/>
          </w:tcPr>
          <w:p w14:paraId="3DA82076"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冷却器</w:t>
            </w:r>
          </w:p>
        </w:tc>
        <w:tc>
          <w:tcPr>
            <w:tcW w:w="2952" w:type="dxa"/>
          </w:tcPr>
          <w:p w14:paraId="75F21825"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120(</w:t>
            </w:r>
            <w:r>
              <w:rPr>
                <w:rFonts w:ascii="宋体" w:hAnsi="宋体" w:hint="eastAsia"/>
                <w:sz w:val="24"/>
                <w:szCs w:val="22"/>
              </w:rPr>
              <w:t>正压</w:t>
            </w:r>
            <w:r>
              <w:rPr>
                <w:rFonts w:ascii="宋体" w:hAnsi="宋体" w:hint="eastAsia"/>
                <w:sz w:val="24"/>
                <w:szCs w:val="22"/>
              </w:rPr>
              <w:t>)</w:t>
            </w:r>
          </w:p>
        </w:tc>
        <w:tc>
          <w:tcPr>
            <w:tcW w:w="2952" w:type="dxa"/>
          </w:tcPr>
          <w:p w14:paraId="63953601"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20min</w:t>
            </w:r>
          </w:p>
        </w:tc>
      </w:tr>
      <w:tr w:rsidR="00000000" w14:paraId="194C074F" w14:textId="77777777">
        <w:tc>
          <w:tcPr>
            <w:tcW w:w="2952" w:type="dxa"/>
          </w:tcPr>
          <w:p w14:paraId="04061233"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储油柜胶囊</w:t>
            </w:r>
          </w:p>
        </w:tc>
        <w:tc>
          <w:tcPr>
            <w:tcW w:w="2952" w:type="dxa"/>
          </w:tcPr>
          <w:p w14:paraId="77F4DACF"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10(</w:t>
            </w:r>
            <w:r>
              <w:rPr>
                <w:rFonts w:ascii="宋体" w:hAnsi="宋体" w:hint="eastAsia"/>
                <w:sz w:val="24"/>
                <w:szCs w:val="22"/>
              </w:rPr>
              <w:t>正压</w:t>
            </w:r>
            <w:r>
              <w:rPr>
                <w:rFonts w:ascii="宋体" w:hAnsi="宋体" w:hint="eastAsia"/>
                <w:sz w:val="24"/>
                <w:szCs w:val="22"/>
              </w:rPr>
              <w:t>)</w:t>
            </w:r>
          </w:p>
        </w:tc>
        <w:tc>
          <w:tcPr>
            <w:tcW w:w="2952" w:type="dxa"/>
          </w:tcPr>
          <w:p w14:paraId="077B1E74"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30min</w:t>
            </w:r>
          </w:p>
        </w:tc>
      </w:tr>
    </w:tbl>
    <w:p w14:paraId="14C119E6"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备注：</w:t>
      </w:r>
      <w:bookmarkStart w:id="43" w:name="OLE_LINK6"/>
      <w:r>
        <w:rPr>
          <w:rFonts w:ascii="宋体" w:hAnsi="宋体" w:hint="eastAsia"/>
          <w:sz w:val="24"/>
          <w:szCs w:val="22"/>
        </w:rPr>
        <w:t>如储油柜</w:t>
      </w:r>
      <w:bookmarkEnd w:id="43"/>
      <w:r>
        <w:rPr>
          <w:rFonts w:ascii="宋体" w:hAnsi="宋体" w:hint="eastAsia"/>
          <w:sz w:val="24"/>
          <w:szCs w:val="22"/>
        </w:rPr>
        <w:t>胶囊现场安装、压力试验待装入储油柜内进行。</w:t>
      </w:r>
    </w:p>
    <w:p w14:paraId="4F0B48DF"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 xml:space="preserve">c) </w:t>
      </w:r>
      <w:r>
        <w:rPr>
          <w:rFonts w:ascii="宋体" w:hAnsi="宋体" w:hint="eastAsia"/>
          <w:sz w:val="24"/>
          <w:szCs w:val="22"/>
        </w:rPr>
        <w:t>储油柜安装：首先检查油位表指示是否正常，安装支架后，将储油柜安装到位，然后安装储油柜联管及阀门，波纹联管、蝶阀、气体继电器、梯子等附件（注：吸湿器在真空注油结束后安装）。检查各连接法兰密封面、密封槽清洁、密封垫完整、光洁，要求各接触面法兰平整，法兰螺栓对角依次拧紧，密封垫圈的压缩量不宜超过其厚度的</w:t>
      </w:r>
      <w:r>
        <w:rPr>
          <w:rFonts w:ascii="宋体" w:hAnsi="宋体" w:hint="eastAsia"/>
          <w:sz w:val="24"/>
          <w:szCs w:val="22"/>
        </w:rPr>
        <w:t>1/3</w:t>
      </w:r>
      <w:r>
        <w:rPr>
          <w:rFonts w:ascii="宋体" w:hAnsi="宋体" w:hint="eastAsia"/>
          <w:sz w:val="24"/>
          <w:szCs w:val="22"/>
        </w:rPr>
        <w:t>。</w:t>
      </w:r>
    </w:p>
    <w:p w14:paraId="7EF77550"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d</w:t>
      </w:r>
      <w:r>
        <w:rPr>
          <w:rFonts w:ascii="宋体" w:hAnsi="宋体" w:hint="eastAsia"/>
          <w:sz w:val="24"/>
          <w:szCs w:val="22"/>
        </w:rPr>
        <w:t>）各组件、部件的安装要按照各自的安装使用说明书和变压器总装配图的要求进行。先安装支架、集油管再安装</w:t>
      </w:r>
      <w:bookmarkStart w:id="44" w:name="OLE_LINK8"/>
      <w:bookmarkStart w:id="45" w:name="OLE_LINK7"/>
      <w:r>
        <w:rPr>
          <w:rFonts w:ascii="宋体" w:hAnsi="宋体" w:hint="eastAsia"/>
          <w:sz w:val="24"/>
          <w:szCs w:val="22"/>
        </w:rPr>
        <w:t>冷却</w:t>
      </w:r>
      <w:bookmarkEnd w:id="44"/>
      <w:bookmarkEnd w:id="45"/>
      <w:r>
        <w:rPr>
          <w:rFonts w:ascii="宋体" w:hAnsi="宋体" w:hint="eastAsia"/>
          <w:sz w:val="24"/>
          <w:szCs w:val="22"/>
        </w:rPr>
        <w:t>器、波纹联管、蝶阀、压力释放装置与其相连接的升高座这时可以同时安装，与本体连接的法兰密封面需更换的密封衬垫。</w:t>
      </w:r>
    </w:p>
    <w:p w14:paraId="765C8A40"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e</w:t>
      </w:r>
      <w:r>
        <w:rPr>
          <w:rFonts w:ascii="宋体" w:hAnsi="宋体" w:hint="eastAsia"/>
          <w:sz w:val="24"/>
          <w:szCs w:val="22"/>
        </w:rPr>
        <w:t>）</w:t>
      </w:r>
      <w:bookmarkStart w:id="46" w:name="OLE_LINK19"/>
      <w:r>
        <w:rPr>
          <w:rFonts w:ascii="宋体" w:hAnsi="宋体" w:hint="eastAsia"/>
          <w:sz w:val="24"/>
          <w:szCs w:val="22"/>
        </w:rPr>
        <w:t>本体</w:t>
      </w:r>
      <w:bookmarkEnd w:id="46"/>
      <w:r>
        <w:rPr>
          <w:rFonts w:ascii="宋体" w:hAnsi="宋体" w:hint="eastAsia"/>
          <w:sz w:val="24"/>
          <w:szCs w:val="22"/>
        </w:rPr>
        <w:t>带有正压时，</w:t>
      </w:r>
      <w:bookmarkStart w:id="47" w:name="OLE_LINK18"/>
      <w:bookmarkStart w:id="48" w:name="OLE_LINK20"/>
      <w:bookmarkStart w:id="49" w:name="OLE_LINK21"/>
      <w:r>
        <w:rPr>
          <w:rFonts w:ascii="宋体" w:hAnsi="宋体" w:hint="eastAsia"/>
          <w:sz w:val="24"/>
          <w:szCs w:val="22"/>
        </w:rPr>
        <w:t>安装</w:t>
      </w:r>
      <w:bookmarkEnd w:id="47"/>
      <w:r>
        <w:rPr>
          <w:rFonts w:ascii="宋体" w:hAnsi="宋体" w:hint="eastAsia"/>
          <w:sz w:val="24"/>
          <w:szCs w:val="22"/>
        </w:rPr>
        <w:t>冷却系统</w:t>
      </w:r>
      <w:bookmarkEnd w:id="48"/>
      <w:bookmarkEnd w:id="49"/>
      <w:r>
        <w:rPr>
          <w:rFonts w:ascii="宋体" w:hAnsi="宋体" w:hint="eastAsia"/>
          <w:sz w:val="24"/>
          <w:szCs w:val="22"/>
        </w:rPr>
        <w:t>导油管及冷却器，冷却系统与本体连接处蝶阀时可不打开，选择在器身内部检查时打开连接处蝶阀，减少器身露空时间，但安装冷却系统时，主变本体内部气压不能低于（</w:t>
      </w:r>
      <w:r>
        <w:rPr>
          <w:rFonts w:ascii="宋体" w:hAnsi="宋体" w:hint="eastAsia"/>
          <w:sz w:val="24"/>
          <w:szCs w:val="22"/>
        </w:rPr>
        <w:t>0.01Mpa</w:t>
      </w:r>
      <w:r>
        <w:rPr>
          <w:rFonts w:ascii="宋体" w:hAnsi="宋体" w:hint="eastAsia"/>
          <w:sz w:val="24"/>
          <w:szCs w:val="22"/>
        </w:rPr>
        <w:t>），如低于时必须进行补气安装（</w:t>
      </w:r>
      <w:r>
        <w:rPr>
          <w:rFonts w:ascii="宋体" w:hAnsi="宋体" w:hint="eastAsia"/>
          <w:sz w:val="24"/>
          <w:szCs w:val="22"/>
        </w:rPr>
        <w:t>0.025Mpa</w:t>
      </w:r>
      <w:r>
        <w:rPr>
          <w:rFonts w:ascii="宋体" w:hAnsi="宋体" w:hint="eastAsia"/>
          <w:sz w:val="24"/>
          <w:szCs w:val="22"/>
        </w:rPr>
        <w:t>）</w:t>
      </w:r>
    </w:p>
    <w:p w14:paraId="5730B3C2"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w:t>
      </w:r>
      <w:r>
        <w:rPr>
          <w:rFonts w:ascii="宋体" w:hAnsi="宋体" w:hint="eastAsia"/>
          <w:sz w:val="24"/>
          <w:szCs w:val="22"/>
        </w:rPr>
        <w:t>2</w:t>
      </w:r>
      <w:r>
        <w:rPr>
          <w:rFonts w:ascii="宋体" w:hAnsi="宋体" w:hint="eastAsia"/>
          <w:sz w:val="24"/>
          <w:szCs w:val="22"/>
        </w:rPr>
        <w:t>）器身检查</w:t>
      </w:r>
    </w:p>
    <w:p w14:paraId="026CF2B8"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a</w:t>
      </w:r>
      <w:r>
        <w:rPr>
          <w:rFonts w:ascii="宋体" w:hAnsi="宋体" w:hint="eastAsia"/>
          <w:sz w:val="24"/>
          <w:szCs w:val="22"/>
        </w:rPr>
        <w:t>）器身检查前，需充入干燥气体。</w:t>
      </w:r>
    </w:p>
    <w:p w14:paraId="28A83D22"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b</w:t>
      </w:r>
      <w:r>
        <w:rPr>
          <w:rFonts w:ascii="宋体" w:hAnsi="宋体" w:hint="eastAsia"/>
          <w:sz w:val="24"/>
          <w:szCs w:val="22"/>
        </w:rPr>
        <w:t>）</w:t>
      </w:r>
      <w:r>
        <w:rPr>
          <w:rFonts w:ascii="宋体" w:hAnsi="宋体" w:hint="eastAsia"/>
          <w:sz w:val="24"/>
          <w:szCs w:val="22"/>
        </w:rPr>
        <w:t>500kV</w:t>
      </w:r>
      <w:r>
        <w:rPr>
          <w:rFonts w:ascii="宋体" w:hAnsi="宋体" w:hint="eastAsia"/>
          <w:sz w:val="24"/>
          <w:szCs w:val="22"/>
        </w:rPr>
        <w:t>电力变压器不需要吊芯或吊罩检查，但需进入油箱进行内检。</w:t>
      </w:r>
    </w:p>
    <w:p w14:paraId="593E1559"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c</w:t>
      </w:r>
      <w:r>
        <w:rPr>
          <w:rFonts w:ascii="宋体" w:hAnsi="宋体" w:hint="eastAsia"/>
          <w:sz w:val="24"/>
          <w:szCs w:val="22"/>
        </w:rPr>
        <w:t>）进入油箱中进行内检时的要求与注意事项：</w:t>
      </w:r>
    </w:p>
    <w:p w14:paraId="3DC5D990"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①凡雨、雪、雾、刮风（</w:t>
      </w:r>
      <w:r>
        <w:rPr>
          <w:rFonts w:ascii="宋体" w:hAnsi="宋体" w:hint="eastAsia"/>
          <w:sz w:val="24"/>
          <w:szCs w:val="22"/>
        </w:rPr>
        <w:t>4</w:t>
      </w:r>
      <w:r>
        <w:rPr>
          <w:rFonts w:ascii="宋体" w:hAnsi="宋体" w:hint="eastAsia"/>
          <w:sz w:val="24"/>
          <w:szCs w:val="22"/>
        </w:rPr>
        <w:t>级以上）天气和相对湿度</w:t>
      </w:r>
      <w:r>
        <w:rPr>
          <w:rFonts w:ascii="宋体" w:hAnsi="宋体" w:hint="eastAsia"/>
          <w:sz w:val="24"/>
          <w:szCs w:val="22"/>
        </w:rPr>
        <w:t>75%</w:t>
      </w:r>
      <w:r>
        <w:rPr>
          <w:rFonts w:ascii="宋体" w:hAnsi="宋体" w:hint="eastAsia"/>
          <w:sz w:val="24"/>
          <w:szCs w:val="22"/>
        </w:rPr>
        <w:t>以上的天气不能进行内检。</w:t>
      </w:r>
    </w:p>
    <w:p w14:paraId="6A38482B"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②在未抽真空排氮前，不得进入油箱内部进行检查。</w:t>
      </w:r>
    </w:p>
    <w:p w14:paraId="0C35982E"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③进入油箱内部进行内检的人员一般不宜超过</w:t>
      </w:r>
      <w:r>
        <w:rPr>
          <w:rFonts w:ascii="宋体" w:hAnsi="宋体" w:hint="eastAsia"/>
          <w:sz w:val="24"/>
          <w:szCs w:val="22"/>
        </w:rPr>
        <w:t>2</w:t>
      </w:r>
      <w:r>
        <w:rPr>
          <w:rFonts w:ascii="宋体" w:hAnsi="宋体" w:hint="eastAsia"/>
          <w:sz w:val="24"/>
          <w:szCs w:val="22"/>
        </w:rPr>
        <w:t>人。内检人员必须明确内检的内容、要求及注意事项。</w:t>
      </w:r>
    </w:p>
    <w:p w14:paraId="7F1BC82A"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④内检过程中，应采取有效措施，保证油箱内空气的相对湿度不大于</w:t>
      </w:r>
      <w:r>
        <w:rPr>
          <w:rFonts w:ascii="宋体" w:hAnsi="宋体" w:hint="eastAsia"/>
          <w:sz w:val="24"/>
          <w:szCs w:val="22"/>
        </w:rPr>
        <w:t>50%</w:t>
      </w:r>
      <w:r>
        <w:rPr>
          <w:rFonts w:ascii="宋体" w:hAnsi="宋体" w:hint="eastAsia"/>
          <w:sz w:val="24"/>
          <w:szCs w:val="22"/>
        </w:rPr>
        <w:t>。</w:t>
      </w:r>
    </w:p>
    <w:p w14:paraId="67DB00F2"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⑤进入油箱进行内检的人员须穿清洁的衣服和鞋袜，除所带工具外不得带任何其他金属物件。所带工具应有标记，并严格执行登记、清点制度，防止遗忘箱中。</w:t>
      </w:r>
    </w:p>
    <w:p w14:paraId="57C03056"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⑥进行内检的人员须事先明确要检查的细则，逐项检查。并由专人记录。所有油箱上打开部位要有防止灰尘、异物进入油箱的措施。</w:t>
      </w:r>
    </w:p>
    <w:p w14:paraId="030B26B7"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⑦严禁在油箱内更换灯泡、修理工具。</w:t>
      </w:r>
    </w:p>
    <w:p w14:paraId="5DD8FB4B"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⑧内检过程中不得损坏绝缘，线圈出头线不得任意弯折，须保持安装位置。不得在导线支架及引线上攀登。</w:t>
      </w:r>
    </w:p>
    <w:p w14:paraId="682D4AA8"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lastRenderedPageBreak/>
        <w:t>d</w:t>
      </w:r>
      <w:r>
        <w:rPr>
          <w:rFonts w:ascii="宋体" w:hAnsi="宋体" w:hint="eastAsia"/>
          <w:sz w:val="24"/>
          <w:szCs w:val="22"/>
        </w:rPr>
        <w:t>）进入油箱要检查的内容：</w:t>
      </w:r>
    </w:p>
    <w:p w14:paraId="2C95FAC8"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①拆除运输用的内部、外部临时支撑件。</w:t>
      </w:r>
    </w:p>
    <w:p w14:paraId="10C285C7"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②检查铁心有无移位、变形。</w:t>
      </w:r>
    </w:p>
    <w:p w14:paraId="1192E2D6"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③检查器身无移位、定位件、固定装置及压紧垫块是否松动。</w:t>
      </w:r>
    </w:p>
    <w:p w14:paraId="4B14E06B"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④检查线圈有无移位、松动及绝缘有无损伤、异物。</w:t>
      </w:r>
    </w:p>
    <w:p w14:paraId="7AF236F1"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⑤检查引线支撑、夹紧是否牢固，引线有无移位、破损、下沉现象。检查引线绝缘距离。</w:t>
      </w:r>
    </w:p>
    <w:p w14:paraId="3932C618"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⑥检查铁心与铁心结构件之间及对地的绝缘是否良好（用</w:t>
      </w:r>
      <w:r>
        <w:rPr>
          <w:rFonts w:ascii="宋体" w:hAnsi="宋体" w:hint="eastAsia"/>
          <w:sz w:val="24"/>
          <w:szCs w:val="22"/>
        </w:rPr>
        <w:t>2500V</w:t>
      </w:r>
      <w:r>
        <w:rPr>
          <w:rFonts w:ascii="宋体" w:hAnsi="宋体" w:hint="eastAsia"/>
          <w:sz w:val="24"/>
          <w:szCs w:val="22"/>
        </w:rPr>
        <w:t>摇表测量），是否存在多余接地点。</w:t>
      </w:r>
    </w:p>
    <w:p w14:paraId="6BE65B03"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⑦检查所能触及到的紧固件是否松动。</w:t>
      </w:r>
    </w:p>
    <w:p w14:paraId="7F3E6930"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⑧检查开关接触是否良好，单相触头位置是否一致，是否在出厂整定位置。</w:t>
      </w:r>
    </w:p>
    <w:p w14:paraId="1856543F"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⑨器身内部检查完毕后，油箱底部进行清理，不得有遗留杂物。</w:t>
      </w:r>
    </w:p>
    <w:p w14:paraId="42EAA777"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w:t>
      </w:r>
      <w:r>
        <w:rPr>
          <w:rFonts w:ascii="宋体" w:hAnsi="宋体" w:hint="eastAsia"/>
          <w:sz w:val="24"/>
          <w:szCs w:val="22"/>
        </w:rPr>
        <w:t>3</w:t>
      </w:r>
      <w:r>
        <w:rPr>
          <w:rFonts w:ascii="宋体" w:hAnsi="宋体" w:hint="eastAsia"/>
          <w:sz w:val="24"/>
          <w:szCs w:val="22"/>
        </w:rPr>
        <w:t>）高压和低压套管的安装</w:t>
      </w:r>
    </w:p>
    <w:p w14:paraId="3F274B02"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a</w:t>
      </w:r>
      <w:r>
        <w:rPr>
          <w:rFonts w:ascii="宋体" w:hAnsi="宋体" w:hint="eastAsia"/>
          <w:sz w:val="24"/>
          <w:szCs w:val="22"/>
        </w:rPr>
        <w:t>）全面清理套管，套管安装时参阅相关的变压器套管安装和维护说明书，准备好套管吊具和安装工具。</w:t>
      </w:r>
    </w:p>
    <w:p w14:paraId="61757034"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b</w:t>
      </w:r>
      <w:r>
        <w:rPr>
          <w:rFonts w:ascii="宋体" w:hAnsi="宋体" w:hint="eastAsia"/>
          <w:sz w:val="24"/>
          <w:szCs w:val="22"/>
        </w:rPr>
        <w:t>）开启升高座手孔，进行引线检查及绝缘距离检查同时记录。</w:t>
      </w:r>
    </w:p>
    <w:p w14:paraId="715E6AFB"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c</w:t>
      </w:r>
      <w:r>
        <w:rPr>
          <w:rFonts w:ascii="宋体" w:hAnsi="宋体" w:hint="eastAsia"/>
          <w:sz w:val="24"/>
          <w:szCs w:val="22"/>
        </w:rPr>
        <w:t>）所有套管顶部结构的密封垫必须安装正确，密封良好，引线连接可靠，松紧适当，对地及相间距离符合要求。按设计要求安装电缆盒，需特别注意电缆盒的密封，防止注油后产生渗漏，原则上电缆盒不进行真空注油。</w:t>
      </w:r>
    </w:p>
    <w:p w14:paraId="4E3B1532"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w:t>
      </w:r>
      <w:r>
        <w:rPr>
          <w:rFonts w:ascii="宋体" w:hAnsi="宋体" w:hint="eastAsia"/>
          <w:sz w:val="24"/>
          <w:szCs w:val="22"/>
        </w:rPr>
        <w:t>4</w:t>
      </w:r>
      <w:r>
        <w:rPr>
          <w:rFonts w:ascii="宋体" w:hAnsi="宋体" w:hint="eastAsia"/>
          <w:sz w:val="24"/>
          <w:szCs w:val="22"/>
        </w:rPr>
        <w:t>）附件安装</w:t>
      </w:r>
    </w:p>
    <w:p w14:paraId="4BA8FC4D"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a</w:t>
      </w:r>
      <w:r>
        <w:rPr>
          <w:rFonts w:ascii="宋体" w:hAnsi="宋体" w:hint="eastAsia"/>
          <w:sz w:val="24"/>
          <w:szCs w:val="22"/>
        </w:rPr>
        <w:t>）安装升高座时，必须使电流互感器铭牌位置面向油箱外侧，放气塞位置在升高座的最高处，电流互感器和升高座的中心一致。</w:t>
      </w:r>
    </w:p>
    <w:p w14:paraId="2CE3E759"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b</w:t>
      </w:r>
      <w:r>
        <w:rPr>
          <w:rFonts w:ascii="宋体" w:hAnsi="宋体" w:hint="eastAsia"/>
          <w:sz w:val="24"/>
          <w:szCs w:val="22"/>
        </w:rPr>
        <w:t>）安装气体继电器时，其顶盖上的箭头必须指向储油柜，与连通管的连接必须密封良好。导气盒内应充满绝缘油且密封良好。气体继电器上部必须加装防雨罩。观察窗的挡板处于打开位置。</w:t>
      </w:r>
    </w:p>
    <w:p w14:paraId="3E2EFED9"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c</w:t>
      </w:r>
      <w:r>
        <w:rPr>
          <w:rFonts w:ascii="宋体" w:hAnsi="宋体" w:hint="eastAsia"/>
          <w:sz w:val="24"/>
          <w:szCs w:val="22"/>
        </w:rPr>
        <w:t>）压力释放装置的安装要求方向正确，内部清洁，密封良好；电接点动作准确，绝缘良好。</w:t>
      </w:r>
    </w:p>
    <w:p w14:paraId="2BF3A98B"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d</w:t>
      </w:r>
      <w:r>
        <w:rPr>
          <w:rFonts w:ascii="宋体" w:hAnsi="宋体" w:hint="eastAsia"/>
          <w:sz w:val="24"/>
          <w:szCs w:val="22"/>
        </w:rPr>
        <w:t>）吸湿器与储油柜的连接管必须密封良好，管路畅通；吸湿剂必须干燥，油封油位正确。</w:t>
      </w:r>
    </w:p>
    <w:p w14:paraId="3DBC03C0"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lastRenderedPageBreak/>
        <w:t>e</w:t>
      </w:r>
      <w:r>
        <w:rPr>
          <w:rFonts w:ascii="宋体" w:hAnsi="宋体" w:hint="eastAsia"/>
          <w:sz w:val="24"/>
          <w:szCs w:val="22"/>
        </w:rPr>
        <w:t>）安装温度控制器时，在变压器顶盖上的温度计座内注入绝缘油后，将温度计安装至座内，必须保证安装后密封良好，无渗油现象，闲置的温度控制器也必须密封，不得进水。膨胀式信号温度控制器的细金属软管不得有压扁或急剧扭曲，其弯曲半径不得小于</w:t>
      </w:r>
      <w:r>
        <w:rPr>
          <w:rFonts w:ascii="宋体" w:hAnsi="宋体" w:hint="eastAsia"/>
          <w:sz w:val="24"/>
          <w:szCs w:val="22"/>
        </w:rPr>
        <w:t>100mm</w:t>
      </w:r>
      <w:r>
        <w:rPr>
          <w:rFonts w:ascii="宋体" w:hAnsi="宋体" w:hint="eastAsia"/>
          <w:sz w:val="24"/>
          <w:szCs w:val="22"/>
        </w:rPr>
        <w:t>。</w:t>
      </w:r>
    </w:p>
    <w:p w14:paraId="70E8B6D0"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f</w:t>
      </w:r>
      <w:r>
        <w:rPr>
          <w:rFonts w:ascii="宋体" w:hAnsi="宋体" w:hint="eastAsia"/>
          <w:sz w:val="24"/>
          <w:szCs w:val="22"/>
        </w:rPr>
        <w:t>）安装控制箱（包括有载分接开关控制箱、本体端子箱、冷却系统控制箱），检查控制箱内接线必须排列整齐，清晰美观，绝缘良好无损伤，接线螺栓紧固且有防松装置，导线截面符合设计要求，标志清晰；控制箱及内部元件的外壳、框架的接零或接地符合设计要求，连接可靠；内部断路器、接触器动作灵活无卡涩，触头接触紧密可靠，无异常声响；内部元件及转换开关各位置命名准确；控制箱密封良好，内外清洁无锈蚀，端子排清洁无异物，驱潮装置工作正常。</w:t>
      </w:r>
    </w:p>
    <w:p w14:paraId="2ABA3024"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w:t>
      </w:r>
      <w:r>
        <w:rPr>
          <w:rFonts w:ascii="宋体" w:hAnsi="宋体" w:hint="eastAsia"/>
          <w:sz w:val="24"/>
          <w:szCs w:val="22"/>
        </w:rPr>
        <w:t>5</w:t>
      </w:r>
      <w:r>
        <w:rPr>
          <w:rFonts w:ascii="宋体" w:hAnsi="宋体" w:hint="eastAsia"/>
          <w:sz w:val="24"/>
          <w:szCs w:val="22"/>
        </w:rPr>
        <w:t>）无载开关的检查</w:t>
      </w:r>
    </w:p>
    <w:p w14:paraId="43D5A22E"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a</w:t>
      </w:r>
      <w:r>
        <w:rPr>
          <w:rFonts w:ascii="宋体" w:hAnsi="宋体" w:hint="eastAsia"/>
          <w:sz w:val="24"/>
          <w:szCs w:val="22"/>
        </w:rPr>
        <w:t>）无载开关安装后必需进行检查，保证档位一致。测试开关指示的分接位置是否正确。检查开关各分接位置时接触是否良好。</w:t>
      </w:r>
    </w:p>
    <w:p w14:paraId="75BB9506"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b</w:t>
      </w:r>
      <w:r>
        <w:rPr>
          <w:rFonts w:ascii="宋体" w:hAnsi="宋体" w:hint="eastAsia"/>
          <w:sz w:val="24"/>
          <w:szCs w:val="22"/>
        </w:rPr>
        <w:t>）检查开关各分接位置时线圈的直流电阻，与出厂值比较必须无差异。严格按开关使用说明书进行安装和其它试验。</w:t>
      </w:r>
    </w:p>
    <w:p w14:paraId="385110F9"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c</w:t>
      </w:r>
      <w:r>
        <w:rPr>
          <w:rFonts w:ascii="宋体" w:hAnsi="宋体" w:hint="eastAsia"/>
          <w:sz w:val="24"/>
          <w:szCs w:val="22"/>
        </w:rPr>
        <w:t>）开关安装、试验完毕后调整到额定分接。</w:t>
      </w:r>
    </w:p>
    <w:p w14:paraId="1904FBCC"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w:t>
      </w:r>
      <w:r>
        <w:rPr>
          <w:rFonts w:ascii="宋体" w:hAnsi="宋体" w:hint="eastAsia"/>
          <w:sz w:val="24"/>
          <w:szCs w:val="22"/>
        </w:rPr>
        <w:t>6</w:t>
      </w:r>
      <w:r>
        <w:rPr>
          <w:rFonts w:ascii="宋体" w:hAnsi="宋体" w:hint="eastAsia"/>
          <w:sz w:val="24"/>
          <w:szCs w:val="22"/>
        </w:rPr>
        <w:t>）本体抽真空</w:t>
      </w:r>
    </w:p>
    <w:p w14:paraId="6F3C84B1"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a</w:t>
      </w:r>
      <w:r>
        <w:rPr>
          <w:rFonts w:ascii="宋体" w:hAnsi="宋体" w:hint="eastAsia"/>
          <w:sz w:val="24"/>
          <w:szCs w:val="22"/>
        </w:rPr>
        <w:t>）在箱顶Φ</w:t>
      </w:r>
      <w:r>
        <w:rPr>
          <w:rFonts w:ascii="宋体" w:hAnsi="宋体" w:hint="eastAsia"/>
          <w:sz w:val="24"/>
          <w:szCs w:val="22"/>
        </w:rPr>
        <w:t>50</w:t>
      </w:r>
      <w:r>
        <w:rPr>
          <w:rFonts w:ascii="宋体" w:hAnsi="宋体" w:hint="eastAsia"/>
          <w:sz w:val="24"/>
          <w:szCs w:val="22"/>
        </w:rPr>
        <w:t>阀门处安装抽真空的工装，将真空机组的抽真空管与工装联接，并接好麦氏真空计，打开本体与冷却器组间的蝶阀及箱盖Φ</w:t>
      </w:r>
      <w:r>
        <w:rPr>
          <w:rFonts w:ascii="宋体" w:hAnsi="宋体" w:hint="eastAsia"/>
          <w:sz w:val="24"/>
          <w:szCs w:val="22"/>
        </w:rPr>
        <w:t>50</w:t>
      </w:r>
      <w:r>
        <w:rPr>
          <w:rFonts w:ascii="宋体" w:hAnsi="宋体" w:hint="eastAsia"/>
          <w:sz w:val="24"/>
          <w:szCs w:val="22"/>
        </w:rPr>
        <w:t>蝶阀。</w:t>
      </w:r>
    </w:p>
    <w:p w14:paraId="7FBB745B"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b</w:t>
      </w:r>
      <w:r>
        <w:rPr>
          <w:rFonts w:ascii="宋体" w:hAnsi="宋体" w:hint="eastAsia"/>
          <w:sz w:val="24"/>
          <w:szCs w:val="22"/>
        </w:rPr>
        <w:t>）启动真空泵对本体进行抽真空：抽真空到</w:t>
      </w:r>
      <w:r>
        <w:rPr>
          <w:rFonts w:ascii="宋体" w:hAnsi="宋体" w:hint="eastAsia"/>
          <w:sz w:val="24"/>
          <w:szCs w:val="22"/>
        </w:rPr>
        <w:t>133pa</w:t>
      </w:r>
      <w:r>
        <w:rPr>
          <w:rFonts w:ascii="宋体" w:hAnsi="宋体" w:hint="eastAsia"/>
          <w:sz w:val="24"/>
          <w:szCs w:val="22"/>
        </w:rPr>
        <w:t>以下，进行泄漏率测试，泄漏率测试的方法：关闭箱盖顶上Φ</w:t>
      </w:r>
      <w:r>
        <w:rPr>
          <w:rFonts w:ascii="宋体" w:hAnsi="宋体" w:hint="eastAsia"/>
          <w:sz w:val="24"/>
          <w:szCs w:val="22"/>
        </w:rPr>
        <w:t>50</w:t>
      </w:r>
      <w:r>
        <w:rPr>
          <w:rFonts w:ascii="宋体" w:hAnsi="宋体" w:hint="eastAsia"/>
          <w:sz w:val="24"/>
          <w:szCs w:val="22"/>
        </w:rPr>
        <w:t>阀门并关掉真空机组，</w:t>
      </w:r>
      <w:r>
        <w:rPr>
          <w:rFonts w:ascii="宋体" w:hAnsi="宋体" w:hint="eastAsia"/>
          <w:sz w:val="24"/>
          <w:szCs w:val="22"/>
        </w:rPr>
        <w:t>1h</w:t>
      </w:r>
      <w:r>
        <w:rPr>
          <w:rFonts w:ascii="宋体" w:hAnsi="宋体" w:hint="eastAsia"/>
          <w:sz w:val="24"/>
          <w:szCs w:val="22"/>
        </w:rPr>
        <w:t>后，记录麦氏真空计读数</w:t>
      </w:r>
      <w:r>
        <w:rPr>
          <w:rFonts w:ascii="宋体" w:hAnsi="宋体" w:hint="eastAsia"/>
          <w:sz w:val="24"/>
          <w:szCs w:val="22"/>
        </w:rPr>
        <w:t>P1</w:t>
      </w:r>
      <w:r>
        <w:rPr>
          <w:rFonts w:ascii="宋体" w:hAnsi="宋体" w:hint="eastAsia"/>
          <w:sz w:val="24"/>
          <w:szCs w:val="22"/>
        </w:rPr>
        <w:t>，再过</w:t>
      </w:r>
      <w:r>
        <w:rPr>
          <w:rFonts w:ascii="宋体" w:hAnsi="宋体" w:hint="eastAsia"/>
          <w:sz w:val="24"/>
          <w:szCs w:val="22"/>
        </w:rPr>
        <w:t>30min</w:t>
      </w:r>
      <w:r>
        <w:rPr>
          <w:rFonts w:ascii="宋体" w:hAnsi="宋体" w:hint="eastAsia"/>
          <w:sz w:val="24"/>
          <w:szCs w:val="22"/>
        </w:rPr>
        <w:t>测得</w:t>
      </w:r>
      <w:r>
        <w:rPr>
          <w:rFonts w:ascii="宋体" w:hAnsi="宋体" w:hint="eastAsia"/>
          <w:sz w:val="24"/>
          <w:szCs w:val="22"/>
        </w:rPr>
        <w:t>P2</w:t>
      </w:r>
      <w:r>
        <w:rPr>
          <w:rFonts w:ascii="宋体" w:hAnsi="宋体" w:hint="eastAsia"/>
          <w:sz w:val="24"/>
          <w:szCs w:val="22"/>
        </w:rPr>
        <w:t>，计算：</w:t>
      </w:r>
      <w:r>
        <w:rPr>
          <w:rFonts w:ascii="宋体" w:hAnsi="宋体" w:hint="eastAsia"/>
          <w:sz w:val="24"/>
          <w:szCs w:val="22"/>
        </w:rPr>
        <w:t>P2-P1</w:t>
      </w:r>
      <w:r>
        <w:rPr>
          <w:rFonts w:ascii="宋体" w:hAnsi="宋体" w:hint="eastAsia"/>
          <w:sz w:val="24"/>
          <w:szCs w:val="22"/>
        </w:rPr>
        <w:t>值不大于</w:t>
      </w:r>
      <w:r>
        <w:rPr>
          <w:rFonts w:ascii="宋体" w:hAnsi="宋体" w:hint="eastAsia"/>
          <w:sz w:val="24"/>
          <w:szCs w:val="22"/>
        </w:rPr>
        <w:t>40pa</w:t>
      </w:r>
      <w:r>
        <w:rPr>
          <w:rFonts w:ascii="宋体" w:hAnsi="宋体" w:hint="eastAsia"/>
          <w:sz w:val="24"/>
          <w:szCs w:val="22"/>
        </w:rPr>
        <w:t>即为合格。合格后继续抽真空至</w:t>
      </w:r>
      <w:r>
        <w:rPr>
          <w:rFonts w:ascii="宋体" w:hAnsi="宋体" w:hint="eastAsia"/>
          <w:sz w:val="24"/>
          <w:szCs w:val="22"/>
        </w:rPr>
        <w:t>50pa</w:t>
      </w:r>
      <w:r>
        <w:rPr>
          <w:rFonts w:ascii="宋体" w:hAnsi="宋体" w:hint="eastAsia"/>
          <w:sz w:val="24"/>
          <w:szCs w:val="22"/>
        </w:rPr>
        <w:t>，动态维持</w:t>
      </w:r>
      <w:r>
        <w:rPr>
          <w:rFonts w:ascii="宋体" w:hAnsi="宋体" w:hint="eastAsia"/>
          <w:sz w:val="24"/>
          <w:szCs w:val="22"/>
        </w:rPr>
        <w:t>48</w:t>
      </w:r>
      <w:r>
        <w:rPr>
          <w:rFonts w:ascii="宋体" w:hAnsi="宋体" w:hint="eastAsia"/>
          <w:sz w:val="24"/>
          <w:szCs w:val="22"/>
        </w:rPr>
        <w:t>小时。抽真空过程中注意检查油箱变形情况。抽真空至</w:t>
      </w:r>
      <w:r>
        <w:rPr>
          <w:rFonts w:ascii="宋体" w:hAnsi="宋体" w:hint="eastAsia"/>
          <w:sz w:val="24"/>
          <w:szCs w:val="22"/>
        </w:rPr>
        <w:t>50pa</w:t>
      </w:r>
      <w:r>
        <w:rPr>
          <w:rFonts w:ascii="宋体" w:hAnsi="宋体" w:hint="eastAsia"/>
          <w:sz w:val="24"/>
          <w:szCs w:val="22"/>
        </w:rPr>
        <w:t>时，每天装附件的时间不大于</w:t>
      </w:r>
      <w:r>
        <w:rPr>
          <w:rFonts w:ascii="宋体" w:hAnsi="宋体" w:hint="eastAsia"/>
          <w:sz w:val="24"/>
          <w:szCs w:val="22"/>
        </w:rPr>
        <w:t>8h</w:t>
      </w:r>
      <w:r>
        <w:rPr>
          <w:rFonts w:ascii="宋体" w:hAnsi="宋体" w:hint="eastAsia"/>
          <w:sz w:val="24"/>
          <w:szCs w:val="22"/>
        </w:rPr>
        <w:t>∽</w:t>
      </w:r>
      <w:r>
        <w:rPr>
          <w:rFonts w:ascii="宋体" w:hAnsi="宋体" w:hint="eastAsia"/>
          <w:sz w:val="24"/>
          <w:szCs w:val="22"/>
        </w:rPr>
        <w:t>10h</w:t>
      </w:r>
      <w:r>
        <w:rPr>
          <w:rFonts w:ascii="宋体" w:hAnsi="宋体" w:hint="eastAsia"/>
          <w:sz w:val="24"/>
          <w:szCs w:val="22"/>
        </w:rPr>
        <w:t>。器身暴露于大气的总安装时间不超过</w:t>
      </w:r>
      <w:r>
        <w:rPr>
          <w:rFonts w:ascii="宋体" w:hAnsi="宋体" w:hint="eastAsia"/>
          <w:sz w:val="24"/>
          <w:szCs w:val="22"/>
        </w:rPr>
        <w:t>48h</w:t>
      </w:r>
      <w:r>
        <w:rPr>
          <w:rFonts w:ascii="宋体" w:hAnsi="宋体" w:hint="eastAsia"/>
          <w:sz w:val="24"/>
          <w:szCs w:val="22"/>
        </w:rPr>
        <w:t>，维持残压</w:t>
      </w:r>
      <w:r>
        <w:rPr>
          <w:rFonts w:ascii="宋体" w:hAnsi="宋体" w:hint="eastAsia"/>
          <w:sz w:val="24"/>
          <w:szCs w:val="22"/>
        </w:rPr>
        <w:t>50pa</w:t>
      </w:r>
      <w:r>
        <w:rPr>
          <w:rFonts w:ascii="宋体" w:hAnsi="宋体" w:hint="eastAsia"/>
          <w:sz w:val="24"/>
          <w:szCs w:val="22"/>
        </w:rPr>
        <w:t>，抽真空时间</w:t>
      </w:r>
      <w:r>
        <w:rPr>
          <w:rFonts w:ascii="宋体" w:hAnsi="宋体" w:hint="eastAsia"/>
          <w:sz w:val="24"/>
          <w:szCs w:val="22"/>
        </w:rPr>
        <w:t>48h</w:t>
      </w:r>
      <w:r>
        <w:rPr>
          <w:rFonts w:ascii="宋体" w:hAnsi="宋体" w:hint="eastAsia"/>
          <w:sz w:val="24"/>
          <w:szCs w:val="22"/>
        </w:rPr>
        <w:t>时，每超过</w:t>
      </w:r>
      <w:r>
        <w:rPr>
          <w:rFonts w:ascii="宋体" w:hAnsi="宋体" w:hint="eastAsia"/>
          <w:sz w:val="24"/>
          <w:szCs w:val="22"/>
        </w:rPr>
        <w:t>8h</w:t>
      </w:r>
      <w:r>
        <w:rPr>
          <w:rFonts w:ascii="宋体" w:hAnsi="宋体" w:hint="eastAsia"/>
          <w:sz w:val="24"/>
          <w:szCs w:val="22"/>
        </w:rPr>
        <w:t>，延长</w:t>
      </w:r>
      <w:r>
        <w:rPr>
          <w:rFonts w:ascii="宋体" w:hAnsi="宋体" w:hint="eastAsia"/>
          <w:sz w:val="24"/>
          <w:szCs w:val="22"/>
        </w:rPr>
        <w:t>12h</w:t>
      </w:r>
      <w:r>
        <w:rPr>
          <w:rFonts w:ascii="宋体" w:hAnsi="宋体" w:hint="eastAsia"/>
          <w:sz w:val="24"/>
          <w:szCs w:val="22"/>
        </w:rPr>
        <w:t>抽真空时间。抽真空到规定时间后，关闭麦氏真空计处阀门，拆除麦氏真空计。</w:t>
      </w:r>
    </w:p>
    <w:p w14:paraId="556BC337"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w:t>
      </w:r>
      <w:r>
        <w:rPr>
          <w:rFonts w:ascii="宋体" w:hAnsi="宋体" w:hint="eastAsia"/>
          <w:sz w:val="24"/>
          <w:szCs w:val="22"/>
        </w:rPr>
        <w:t>7</w:t>
      </w:r>
      <w:r>
        <w:rPr>
          <w:rFonts w:ascii="宋体" w:hAnsi="宋体" w:hint="eastAsia"/>
          <w:sz w:val="24"/>
          <w:szCs w:val="22"/>
        </w:rPr>
        <w:t>）真空注油</w:t>
      </w:r>
    </w:p>
    <w:p w14:paraId="222CEE13"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a</w:t>
      </w:r>
      <w:r>
        <w:rPr>
          <w:rFonts w:ascii="宋体" w:hAnsi="宋体" w:hint="eastAsia"/>
          <w:sz w:val="24"/>
          <w:szCs w:val="22"/>
        </w:rPr>
        <w:t>）将过滤好的油从储油罐通过滤油机加热并脱气，打开油箱底部注油球阀，维持真空度，注入合格的变压器油、油温</w:t>
      </w:r>
      <w:r>
        <w:rPr>
          <w:rFonts w:ascii="宋体" w:hAnsi="宋体" w:hint="eastAsia"/>
          <w:sz w:val="24"/>
          <w:szCs w:val="22"/>
        </w:rPr>
        <w:t>60</w:t>
      </w:r>
      <w:r>
        <w:rPr>
          <w:rFonts w:ascii="宋体" w:hAnsi="宋体" w:hint="eastAsia"/>
          <w:sz w:val="24"/>
          <w:szCs w:val="22"/>
        </w:rPr>
        <w:t>℃～</w:t>
      </w:r>
      <w:r>
        <w:rPr>
          <w:rFonts w:ascii="宋体" w:hAnsi="宋体" w:hint="eastAsia"/>
          <w:sz w:val="24"/>
          <w:szCs w:val="22"/>
        </w:rPr>
        <w:t>70</w:t>
      </w:r>
      <w:r>
        <w:rPr>
          <w:rFonts w:ascii="宋体" w:hAnsi="宋体" w:hint="eastAsia"/>
          <w:sz w:val="24"/>
          <w:szCs w:val="22"/>
        </w:rPr>
        <w:t>℃的变压器油，注油速度不大于</w:t>
      </w:r>
      <w:r>
        <w:rPr>
          <w:rFonts w:ascii="宋体" w:hAnsi="宋体" w:hint="eastAsia"/>
          <w:sz w:val="24"/>
          <w:szCs w:val="22"/>
        </w:rPr>
        <w:t>100L/min</w:t>
      </w:r>
      <w:r>
        <w:rPr>
          <w:rFonts w:ascii="宋体" w:hAnsi="宋体" w:hint="eastAsia"/>
          <w:sz w:val="24"/>
          <w:szCs w:val="22"/>
        </w:rPr>
        <w:t>，注油至储油柜，观察储油柜油位表指示，在油位表指示到</w:t>
      </w:r>
      <w:r>
        <w:rPr>
          <w:rFonts w:ascii="宋体" w:hAnsi="宋体" w:hint="eastAsia"/>
          <w:sz w:val="24"/>
          <w:szCs w:val="22"/>
        </w:rPr>
        <w:t>2</w:t>
      </w:r>
      <w:r>
        <w:rPr>
          <w:rFonts w:ascii="宋体" w:hAnsi="宋体" w:hint="eastAsia"/>
          <w:sz w:val="24"/>
          <w:szCs w:val="22"/>
        </w:rPr>
        <w:t>时，关闭储油柜旁通阀，继续</w:t>
      </w:r>
      <w:r>
        <w:rPr>
          <w:rFonts w:ascii="宋体" w:hAnsi="宋体" w:hint="eastAsia"/>
          <w:sz w:val="24"/>
          <w:szCs w:val="22"/>
        </w:rPr>
        <w:lastRenderedPageBreak/>
        <w:t>从底部注油，注至符合现场环境及油位规定要求，停止注油，继续抽真空</w:t>
      </w:r>
      <w:r>
        <w:rPr>
          <w:rFonts w:ascii="宋体" w:hAnsi="宋体" w:hint="eastAsia"/>
          <w:sz w:val="24"/>
          <w:szCs w:val="22"/>
        </w:rPr>
        <w:t>20</w:t>
      </w:r>
      <w:r>
        <w:rPr>
          <w:rFonts w:ascii="宋体" w:hAnsi="宋体" w:hint="eastAsia"/>
          <w:sz w:val="24"/>
          <w:szCs w:val="22"/>
        </w:rPr>
        <w:t>分钟，停止抽真空，进行破真空（注意缓慢进行）。</w:t>
      </w:r>
    </w:p>
    <w:p w14:paraId="30B60141"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b</w:t>
      </w:r>
      <w:r>
        <w:rPr>
          <w:rFonts w:ascii="宋体" w:hAnsi="宋体" w:hint="eastAsia"/>
          <w:sz w:val="24"/>
          <w:szCs w:val="22"/>
        </w:rPr>
        <w:t>）对主变进行气压试验（在储油柜胶囊加正压</w:t>
      </w:r>
      <w:r>
        <w:rPr>
          <w:rFonts w:ascii="宋体" w:hAnsi="宋体" w:hint="eastAsia"/>
          <w:sz w:val="24"/>
          <w:szCs w:val="22"/>
        </w:rPr>
        <w:t>0.035Mpa</w:t>
      </w:r>
      <w:r>
        <w:rPr>
          <w:rFonts w:ascii="宋体" w:hAnsi="宋体" w:hint="eastAsia"/>
          <w:sz w:val="24"/>
          <w:szCs w:val="22"/>
        </w:rPr>
        <w:t>），</w:t>
      </w:r>
      <w:r>
        <w:rPr>
          <w:rFonts w:ascii="宋体" w:hAnsi="宋体" w:hint="eastAsia"/>
          <w:sz w:val="24"/>
          <w:szCs w:val="22"/>
        </w:rPr>
        <w:t>24</w:t>
      </w:r>
      <w:r>
        <w:rPr>
          <w:rFonts w:ascii="宋体" w:hAnsi="宋体" w:hint="eastAsia"/>
          <w:sz w:val="24"/>
          <w:szCs w:val="22"/>
        </w:rPr>
        <w:t>小时后观察正压是否下降，并检查变压器渗漏情况。</w:t>
      </w:r>
    </w:p>
    <w:p w14:paraId="515AF6D9"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w:t>
      </w:r>
      <w:r>
        <w:rPr>
          <w:rFonts w:ascii="宋体" w:hAnsi="宋体" w:hint="eastAsia"/>
          <w:sz w:val="24"/>
          <w:szCs w:val="22"/>
        </w:rPr>
        <w:t>8</w:t>
      </w:r>
      <w:r>
        <w:rPr>
          <w:rFonts w:ascii="宋体" w:hAnsi="宋体" w:hint="eastAsia"/>
          <w:sz w:val="24"/>
          <w:szCs w:val="22"/>
        </w:rPr>
        <w:t>）热油循环</w:t>
      </w:r>
    </w:p>
    <w:p w14:paraId="29BCD3AD"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a</w:t>
      </w:r>
      <w:r>
        <w:rPr>
          <w:rFonts w:ascii="宋体" w:hAnsi="宋体" w:hint="eastAsia"/>
          <w:sz w:val="24"/>
          <w:szCs w:val="22"/>
        </w:rPr>
        <w:t>）注油完毕后，拆除真空管路，更换热油循环管路，对变压器本体进行热油循环，循环方式为对本体下进上出。</w:t>
      </w:r>
    </w:p>
    <w:p w14:paraId="4C115C74"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b</w:t>
      </w:r>
      <w:r>
        <w:rPr>
          <w:rFonts w:ascii="宋体" w:hAnsi="宋体" w:hint="eastAsia"/>
          <w:sz w:val="24"/>
          <w:szCs w:val="22"/>
        </w:rPr>
        <w:t>）热油循环应同时满足以下规定：热油循环将滤油机的出口温度设定在</w:t>
      </w:r>
      <w:r>
        <w:rPr>
          <w:rFonts w:ascii="宋体" w:hAnsi="宋体" w:hint="eastAsia"/>
          <w:sz w:val="24"/>
          <w:szCs w:val="22"/>
        </w:rPr>
        <w:t>60</w:t>
      </w:r>
      <w:r>
        <w:rPr>
          <w:rFonts w:ascii="宋体" w:hAnsi="宋体" w:hint="eastAsia"/>
          <w:sz w:val="24"/>
          <w:szCs w:val="22"/>
        </w:rPr>
        <w:t>℃～</w:t>
      </w:r>
      <w:r>
        <w:rPr>
          <w:rFonts w:ascii="宋体" w:hAnsi="宋体" w:hint="eastAsia"/>
          <w:sz w:val="24"/>
          <w:szCs w:val="22"/>
        </w:rPr>
        <w:t>70</w:t>
      </w:r>
      <w:r>
        <w:rPr>
          <w:rFonts w:ascii="宋体" w:hAnsi="宋体" w:hint="eastAsia"/>
          <w:sz w:val="24"/>
          <w:szCs w:val="22"/>
        </w:rPr>
        <w:t>℃，在变压器出口油温达到</w:t>
      </w:r>
      <w:r>
        <w:rPr>
          <w:rFonts w:ascii="宋体" w:hAnsi="宋体" w:hint="eastAsia"/>
          <w:sz w:val="24"/>
          <w:szCs w:val="22"/>
        </w:rPr>
        <w:t>50</w:t>
      </w:r>
      <w:r>
        <w:rPr>
          <w:rFonts w:ascii="宋体" w:hAnsi="宋体" w:hint="eastAsia"/>
          <w:sz w:val="24"/>
          <w:szCs w:val="22"/>
        </w:rPr>
        <w:t>℃开始计时，油循环总时间不少于</w:t>
      </w:r>
      <w:r>
        <w:rPr>
          <w:rFonts w:ascii="宋体" w:hAnsi="宋体" w:hint="eastAsia"/>
          <w:sz w:val="24"/>
          <w:szCs w:val="22"/>
        </w:rPr>
        <w:t>36h</w:t>
      </w:r>
      <w:r>
        <w:rPr>
          <w:rFonts w:ascii="宋体" w:hAnsi="宋体" w:hint="eastAsia"/>
          <w:sz w:val="24"/>
          <w:szCs w:val="22"/>
        </w:rPr>
        <w:t>，进行热油循环后，必须对变压器本体取油样化验达到合格标准即可结束，否则延长热油循环时间直至合格。热油循环结束后，对变压器所有放气塞进行放气。</w:t>
      </w:r>
    </w:p>
    <w:p w14:paraId="5114A85B"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w:t>
      </w:r>
      <w:r>
        <w:rPr>
          <w:rFonts w:ascii="宋体" w:hAnsi="宋体" w:hint="eastAsia"/>
          <w:sz w:val="24"/>
          <w:szCs w:val="22"/>
        </w:rPr>
        <w:t>9</w:t>
      </w:r>
      <w:r>
        <w:rPr>
          <w:rFonts w:ascii="宋体" w:hAnsi="宋体" w:hint="eastAsia"/>
          <w:sz w:val="24"/>
          <w:szCs w:val="22"/>
        </w:rPr>
        <w:t>）调整油位，如储油柜油面高度不够时，在真空状态下按储油柜安装使用说明书向储油柜补充合格绝缘油，直到油面略高于相应温度的储油柜正常油面为止。安装为本体储油柜配置的吸湿器，并打开呼吸器管路阀门，开始计时静放时间不少于</w:t>
      </w:r>
      <w:r>
        <w:rPr>
          <w:rFonts w:ascii="宋体" w:hAnsi="宋体" w:hint="eastAsia"/>
          <w:sz w:val="24"/>
          <w:szCs w:val="22"/>
        </w:rPr>
        <w:t>120h</w:t>
      </w:r>
      <w:r>
        <w:rPr>
          <w:rFonts w:ascii="宋体" w:hAnsi="宋体" w:hint="eastAsia"/>
          <w:sz w:val="24"/>
          <w:szCs w:val="22"/>
        </w:rPr>
        <w:t>，静放期间必须多次打开放气塞放气（储油柜按储油柜安装使用说明书放气）</w:t>
      </w:r>
    </w:p>
    <w:p w14:paraId="208B7936"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 xml:space="preserve">10 </w:t>
      </w:r>
      <w:r>
        <w:rPr>
          <w:rFonts w:ascii="宋体" w:hAnsi="宋体" w:hint="eastAsia"/>
          <w:sz w:val="24"/>
          <w:szCs w:val="22"/>
        </w:rPr>
        <w:t>二次线安装</w:t>
      </w:r>
    </w:p>
    <w:p w14:paraId="21B5D167"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a</w:t>
      </w:r>
      <w:r>
        <w:rPr>
          <w:rFonts w:ascii="宋体" w:hAnsi="宋体" w:hint="eastAsia"/>
          <w:sz w:val="24"/>
          <w:szCs w:val="22"/>
        </w:rPr>
        <w:t>）按出厂文件中《控制线路安装图》及设计图纸进行电缆敷设、电缆接线及二次回路检查工作。</w:t>
      </w:r>
    </w:p>
    <w:p w14:paraId="572F2C84"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b</w:t>
      </w:r>
      <w:r>
        <w:rPr>
          <w:rFonts w:ascii="宋体" w:hAnsi="宋体" w:hint="eastAsia"/>
          <w:sz w:val="24"/>
          <w:szCs w:val="22"/>
        </w:rPr>
        <w:t>）逐台启动风扇电机，检查风扇电机吹风方向。</w:t>
      </w:r>
    </w:p>
    <w:p w14:paraId="47CBA476"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c</w:t>
      </w:r>
      <w:r>
        <w:rPr>
          <w:rFonts w:ascii="宋体" w:hAnsi="宋体" w:hint="eastAsia"/>
          <w:sz w:val="24"/>
          <w:szCs w:val="22"/>
        </w:rPr>
        <w:t>）变压器装有两只温度控制器，用以监视变压器油面温度报警和控制主变压器升限值跳闸回路，并带有</w:t>
      </w:r>
      <w:r>
        <w:rPr>
          <w:rFonts w:ascii="宋体" w:hAnsi="宋体" w:hint="eastAsia"/>
          <w:sz w:val="24"/>
          <w:szCs w:val="22"/>
        </w:rPr>
        <w:t>Pt100</w:t>
      </w:r>
      <w:r>
        <w:rPr>
          <w:rFonts w:ascii="宋体" w:hAnsi="宋体" w:hint="eastAsia"/>
          <w:sz w:val="24"/>
          <w:szCs w:val="22"/>
        </w:rPr>
        <w:t>热电阻信号，可以总控制室内远方监近控油面温度。装有一只绕组温度计，用以监视变压器绕组温升报警和控制变压器温升限值跳闸回路。</w:t>
      </w:r>
    </w:p>
    <w:p w14:paraId="6A711AE8" w14:textId="77777777" w:rsidR="009F0280" w:rsidRDefault="009F0280">
      <w:pPr>
        <w:snapToGrid w:val="0"/>
        <w:ind w:firstLineChars="200" w:firstLine="480"/>
        <w:jc w:val="both"/>
        <w:rPr>
          <w:rFonts w:ascii="仿宋" w:eastAsia="仿宋" w:hAnsi="仿宋" w:cs="仿宋" w:hint="eastAsia"/>
          <w:sz w:val="24"/>
          <w:szCs w:val="28"/>
        </w:rPr>
      </w:pPr>
      <w:r>
        <w:rPr>
          <w:rFonts w:ascii="宋体" w:hAnsi="宋体" w:hint="eastAsia"/>
          <w:sz w:val="24"/>
          <w:szCs w:val="22"/>
        </w:rPr>
        <w:t>d</w:t>
      </w:r>
      <w:r>
        <w:rPr>
          <w:rFonts w:ascii="宋体" w:hAnsi="宋体" w:hint="eastAsia"/>
          <w:sz w:val="24"/>
          <w:szCs w:val="22"/>
        </w:rPr>
        <w:t>）检查气体继电器、压力释放装置、油位表、电流互感器等的保护、报警和控制回路是否正确。</w:t>
      </w:r>
      <w:r>
        <w:rPr>
          <w:rFonts w:ascii="仿宋" w:eastAsia="仿宋" w:hAnsi="仿宋" w:cs="仿宋" w:hint="eastAsia"/>
          <w:sz w:val="24"/>
          <w:szCs w:val="28"/>
          <w:highlight w:val="yellow"/>
        </w:rPr>
        <w:t>（严禁带电操作二次回路）</w:t>
      </w:r>
    </w:p>
    <w:p w14:paraId="10222088" w14:textId="77777777" w:rsidR="009F0280" w:rsidRDefault="009F0280">
      <w:pPr>
        <w:pStyle w:val="af6"/>
        <w:shd w:val="clear" w:color="auto" w:fill="FFFFFF"/>
        <w:spacing w:before="0" w:beforeAutospacing="0" w:after="160" w:afterAutospacing="0"/>
        <w:outlineLvl w:val="1"/>
        <w:rPr>
          <w:rStyle w:val="a8"/>
          <w:rFonts w:ascii="仿宋" w:eastAsia="仿宋" w:hAnsi="仿宋" w:cs="仿宋" w:hint="eastAsia"/>
          <w:color w:val="333333"/>
          <w:spacing w:val="5"/>
          <w:sz w:val="28"/>
          <w:szCs w:val="28"/>
          <w:shd w:val="clear" w:color="auto" w:fill="FFFFFF"/>
        </w:rPr>
      </w:pPr>
      <w:bookmarkStart w:id="50" w:name="_Toc35416401"/>
      <w:r>
        <w:rPr>
          <w:rStyle w:val="a8"/>
          <w:rFonts w:ascii="仿宋" w:eastAsia="仿宋" w:hAnsi="仿宋" w:cs="仿宋" w:hint="eastAsia"/>
          <w:color w:val="333333"/>
          <w:spacing w:val="5"/>
          <w:sz w:val="28"/>
          <w:szCs w:val="28"/>
          <w:shd w:val="clear" w:color="auto" w:fill="FFFFFF"/>
        </w:rPr>
        <w:t>5.4</w:t>
      </w:r>
      <w:r>
        <w:rPr>
          <w:rStyle w:val="a8"/>
          <w:rFonts w:ascii="仿宋" w:eastAsia="仿宋" w:hAnsi="仿宋" w:cs="仿宋" w:hint="eastAsia"/>
          <w:color w:val="333333"/>
          <w:spacing w:val="5"/>
          <w:sz w:val="28"/>
          <w:szCs w:val="28"/>
          <w:shd w:val="clear" w:color="auto" w:fill="FFFFFF"/>
        </w:rPr>
        <w:t>、变压器安装时成品保护</w:t>
      </w:r>
      <w:bookmarkEnd w:id="50"/>
    </w:p>
    <w:p w14:paraId="0846CA9D"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w:t>
      </w:r>
      <w:r>
        <w:rPr>
          <w:rFonts w:ascii="宋体" w:hAnsi="宋体" w:hint="eastAsia"/>
          <w:sz w:val="24"/>
          <w:szCs w:val="22"/>
        </w:rPr>
        <w:t>1</w:t>
      </w:r>
      <w:r>
        <w:rPr>
          <w:rFonts w:ascii="宋体" w:hAnsi="宋体" w:hint="eastAsia"/>
          <w:sz w:val="24"/>
          <w:szCs w:val="22"/>
        </w:rPr>
        <w:t>）合理安排各项工作的施工工序，避免因交叉作业造成的整体工艺水平下降。</w:t>
      </w:r>
    </w:p>
    <w:p w14:paraId="1ED7AE45"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w:t>
      </w:r>
      <w:r>
        <w:rPr>
          <w:rFonts w:ascii="宋体" w:hAnsi="宋体" w:hint="eastAsia"/>
          <w:sz w:val="24"/>
          <w:szCs w:val="22"/>
        </w:rPr>
        <w:t>2</w:t>
      </w:r>
      <w:r>
        <w:rPr>
          <w:rFonts w:ascii="宋体" w:hAnsi="宋体" w:hint="eastAsia"/>
          <w:sz w:val="24"/>
          <w:szCs w:val="22"/>
        </w:rPr>
        <w:t>）压力式滤油机、真空滤油机等绝缘油净化设备及油罐在变电所所在区放置时必须在绝缘油净化设备底座下部放置道木墩，油罐底座下部放置钢板以防损坏所区地面，在装卸道木时，严禁抛扔道木以防损坏所区地面。</w:t>
      </w:r>
    </w:p>
    <w:p w14:paraId="5345609C"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lastRenderedPageBreak/>
        <w:t>（</w:t>
      </w:r>
      <w:r>
        <w:rPr>
          <w:rFonts w:ascii="宋体" w:hAnsi="宋体" w:hint="eastAsia"/>
          <w:sz w:val="24"/>
          <w:szCs w:val="22"/>
        </w:rPr>
        <w:t>3</w:t>
      </w:r>
      <w:r>
        <w:rPr>
          <w:rFonts w:ascii="宋体" w:hAnsi="宋体" w:hint="eastAsia"/>
          <w:sz w:val="24"/>
          <w:szCs w:val="22"/>
        </w:rPr>
        <w:t>）进行变压器安装施工的车辆在进场前必须进行外观检查，如有漏油、漏液现象的车辆，必须将漏油、漏液点处理好后方可进场。</w:t>
      </w:r>
    </w:p>
    <w:p w14:paraId="27982ED1"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w:t>
      </w:r>
      <w:r>
        <w:rPr>
          <w:rFonts w:ascii="宋体" w:hAnsi="宋体" w:hint="eastAsia"/>
          <w:sz w:val="24"/>
          <w:szCs w:val="22"/>
        </w:rPr>
        <w:t>4</w:t>
      </w:r>
      <w:r>
        <w:rPr>
          <w:rFonts w:ascii="宋体" w:hAnsi="宋体" w:hint="eastAsia"/>
          <w:sz w:val="24"/>
          <w:szCs w:val="22"/>
        </w:rPr>
        <w:t>）在变压器基础前施工时，要事先探明令集油井等已施工完毕或正在施工的变压器附属建筑工程的实际位置，在变压器安装及调试过程中避免碰伤、损坏。</w:t>
      </w:r>
    </w:p>
    <w:p w14:paraId="1448E238"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w:t>
      </w:r>
      <w:r>
        <w:rPr>
          <w:rFonts w:ascii="宋体" w:hAnsi="宋体" w:hint="eastAsia"/>
          <w:sz w:val="24"/>
          <w:szCs w:val="22"/>
        </w:rPr>
        <w:t>5</w:t>
      </w:r>
      <w:r>
        <w:rPr>
          <w:rFonts w:ascii="宋体" w:hAnsi="宋体" w:hint="eastAsia"/>
          <w:sz w:val="24"/>
          <w:szCs w:val="22"/>
        </w:rPr>
        <w:t>）变压器安装前，准备专用的空油罐，将升高座等附件中的油抽入到空油罐中作为备用油的一部分，</w:t>
      </w:r>
    </w:p>
    <w:p w14:paraId="4B1B2D19"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w:t>
      </w:r>
      <w:r>
        <w:rPr>
          <w:rFonts w:ascii="宋体" w:hAnsi="宋体" w:hint="eastAsia"/>
          <w:sz w:val="24"/>
          <w:szCs w:val="22"/>
        </w:rPr>
        <w:t>6</w:t>
      </w:r>
      <w:r>
        <w:rPr>
          <w:rFonts w:ascii="宋体" w:hAnsi="宋体" w:hint="eastAsia"/>
          <w:sz w:val="24"/>
          <w:szCs w:val="22"/>
        </w:rPr>
        <w:t>）变压器安装过程中进行注油和热油循环时，对注油管道的各个接头都要进行观察监控，并准备足够的干燥沙土，防止出现跑油事故时污染所区地面。</w:t>
      </w:r>
    </w:p>
    <w:p w14:paraId="6C9DFF1B"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w:t>
      </w:r>
      <w:r>
        <w:rPr>
          <w:rFonts w:ascii="宋体" w:hAnsi="宋体" w:hint="eastAsia"/>
          <w:sz w:val="24"/>
          <w:szCs w:val="22"/>
        </w:rPr>
        <w:t>7</w:t>
      </w:r>
      <w:r>
        <w:rPr>
          <w:rFonts w:ascii="宋体" w:hAnsi="宋体" w:hint="eastAsia"/>
          <w:sz w:val="24"/>
          <w:szCs w:val="22"/>
        </w:rPr>
        <w:t>）安装所以附件时，吊车须缓慢落绳，避免突然下降设备损伤</w:t>
      </w:r>
    </w:p>
    <w:p w14:paraId="0450A5A6"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w:t>
      </w:r>
      <w:r>
        <w:rPr>
          <w:rFonts w:ascii="宋体" w:hAnsi="宋体" w:hint="eastAsia"/>
          <w:sz w:val="24"/>
          <w:szCs w:val="22"/>
        </w:rPr>
        <w:t>8</w:t>
      </w:r>
      <w:r>
        <w:rPr>
          <w:rFonts w:ascii="宋体" w:hAnsi="宋体" w:hint="eastAsia"/>
          <w:sz w:val="24"/>
          <w:szCs w:val="22"/>
        </w:rPr>
        <w:t>）设备安装调试过程使用油漆时，应注意在施工下方做好防护措施，防止油漆污染。</w:t>
      </w:r>
    </w:p>
    <w:p w14:paraId="24EF8814"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w:t>
      </w:r>
      <w:r>
        <w:rPr>
          <w:rFonts w:ascii="宋体" w:hAnsi="宋体" w:hint="eastAsia"/>
          <w:sz w:val="24"/>
          <w:szCs w:val="22"/>
        </w:rPr>
        <w:t>9</w:t>
      </w:r>
      <w:r>
        <w:rPr>
          <w:rFonts w:ascii="宋体" w:hAnsi="宋体" w:hint="eastAsia"/>
          <w:sz w:val="24"/>
          <w:szCs w:val="22"/>
        </w:rPr>
        <w:t>）设备安装使用电焊时，在电焊点的下方做好防护措施，防止电焊焊渣伤及下方等设备。</w:t>
      </w:r>
    </w:p>
    <w:p w14:paraId="144438A4"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w:t>
      </w:r>
      <w:r>
        <w:rPr>
          <w:rFonts w:ascii="宋体" w:hAnsi="宋体" w:hint="eastAsia"/>
          <w:sz w:val="24"/>
          <w:szCs w:val="22"/>
        </w:rPr>
        <w:t>10</w:t>
      </w:r>
      <w:r>
        <w:rPr>
          <w:rFonts w:ascii="宋体" w:hAnsi="宋体" w:hint="eastAsia"/>
          <w:sz w:val="24"/>
          <w:szCs w:val="22"/>
        </w:rPr>
        <w:t>）高压试验时，较重的设备、仪器严禁设置在已完工的沟盖板、基础；如放置较轻的试验台的仪器时也必须在底部铺设软垫，做好防护措施，移动时必须轻起轻落，严禁拖拽。</w:t>
      </w:r>
    </w:p>
    <w:p w14:paraId="183DA919"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w:t>
      </w:r>
      <w:r>
        <w:rPr>
          <w:rFonts w:ascii="宋体" w:hAnsi="宋体" w:hint="eastAsia"/>
          <w:sz w:val="24"/>
          <w:szCs w:val="22"/>
        </w:rPr>
        <w:t>11</w:t>
      </w:r>
      <w:r>
        <w:rPr>
          <w:rFonts w:ascii="宋体" w:hAnsi="宋体" w:hint="eastAsia"/>
          <w:sz w:val="24"/>
          <w:szCs w:val="22"/>
        </w:rPr>
        <w:t>）不得在已完工或部分完工的土建施工成果上乱写乱划，任意标志。每天施工结束后立即清理施工现场，做到“工完、料尽、场地清”。</w:t>
      </w:r>
    </w:p>
    <w:p w14:paraId="108CDC6E" w14:textId="77777777" w:rsidR="009F0280" w:rsidRDefault="009F0280">
      <w:pPr>
        <w:pStyle w:val="af6"/>
        <w:shd w:val="clear" w:color="auto" w:fill="FFFFFF"/>
        <w:spacing w:before="0" w:beforeAutospacing="0" w:after="160" w:afterAutospacing="0"/>
        <w:outlineLvl w:val="1"/>
        <w:rPr>
          <w:rStyle w:val="a8"/>
          <w:rFonts w:ascii="仿宋" w:eastAsia="仿宋" w:hAnsi="仿宋" w:cs="仿宋" w:hint="eastAsia"/>
          <w:color w:val="333333"/>
          <w:spacing w:val="5"/>
          <w:sz w:val="28"/>
          <w:szCs w:val="28"/>
          <w:shd w:val="clear" w:color="auto" w:fill="FFFFFF"/>
        </w:rPr>
      </w:pPr>
      <w:bookmarkStart w:id="51" w:name="_Toc35416402"/>
      <w:r>
        <w:rPr>
          <w:rStyle w:val="a8"/>
          <w:rFonts w:ascii="仿宋" w:eastAsia="仿宋" w:hAnsi="仿宋" w:cs="仿宋" w:hint="eastAsia"/>
          <w:color w:val="333333"/>
          <w:spacing w:val="5"/>
          <w:sz w:val="28"/>
          <w:szCs w:val="28"/>
          <w:shd w:val="clear" w:color="auto" w:fill="FFFFFF"/>
        </w:rPr>
        <w:t>5.5</w:t>
      </w:r>
      <w:r>
        <w:rPr>
          <w:rStyle w:val="a8"/>
          <w:rFonts w:ascii="仿宋" w:eastAsia="仿宋" w:hAnsi="仿宋" w:cs="仿宋" w:hint="eastAsia"/>
          <w:color w:val="333333"/>
          <w:spacing w:val="5"/>
          <w:sz w:val="28"/>
          <w:szCs w:val="28"/>
          <w:shd w:val="clear" w:color="auto" w:fill="FFFFFF"/>
        </w:rPr>
        <w:t>、安全措施</w:t>
      </w:r>
      <w:bookmarkEnd w:id="51"/>
    </w:p>
    <w:p w14:paraId="06F13238"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w:t>
      </w:r>
      <w:r>
        <w:rPr>
          <w:rFonts w:ascii="宋体" w:hAnsi="宋体" w:hint="eastAsia"/>
          <w:sz w:val="24"/>
          <w:szCs w:val="22"/>
        </w:rPr>
        <w:t>1</w:t>
      </w:r>
      <w:r>
        <w:rPr>
          <w:rFonts w:ascii="宋体" w:hAnsi="宋体" w:hint="eastAsia"/>
          <w:sz w:val="24"/>
          <w:szCs w:val="22"/>
        </w:rPr>
        <w:t>）施工人员分工明确，施工前作好技术安全交底工作，现场施工人员搬运设备、工具应做到协调统一，施工人员在变压器顶工作时应穿有防滑鞋。</w:t>
      </w:r>
    </w:p>
    <w:p w14:paraId="6E20420B"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w:t>
      </w:r>
      <w:r>
        <w:rPr>
          <w:rFonts w:ascii="宋体" w:hAnsi="宋体" w:hint="eastAsia"/>
          <w:sz w:val="24"/>
          <w:szCs w:val="22"/>
        </w:rPr>
        <w:t>2</w:t>
      </w:r>
      <w:r>
        <w:rPr>
          <w:rFonts w:ascii="宋体" w:hAnsi="宋体" w:hint="eastAsia"/>
          <w:sz w:val="24"/>
          <w:szCs w:val="22"/>
        </w:rPr>
        <w:t>）选用合格的工器具，所需要的工器具都要进行登记，工作完毕后再进行清点。</w:t>
      </w:r>
    </w:p>
    <w:p w14:paraId="66928692"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w:t>
      </w:r>
      <w:r>
        <w:rPr>
          <w:rFonts w:ascii="宋体" w:hAnsi="宋体" w:hint="eastAsia"/>
          <w:sz w:val="24"/>
          <w:szCs w:val="22"/>
        </w:rPr>
        <w:t>3</w:t>
      </w:r>
      <w:r>
        <w:rPr>
          <w:rFonts w:ascii="宋体" w:hAnsi="宋体" w:hint="eastAsia"/>
          <w:sz w:val="24"/>
          <w:szCs w:val="22"/>
        </w:rPr>
        <w:t>）安装工作只设指挥一人，其他一员一律不得在现场随意指挥，如有什么建议或发现问题，可向工作负责人说明，以便处理。</w:t>
      </w:r>
    </w:p>
    <w:p w14:paraId="1E418282"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w:t>
      </w:r>
      <w:r>
        <w:rPr>
          <w:rFonts w:ascii="宋体" w:hAnsi="宋体" w:hint="eastAsia"/>
          <w:sz w:val="24"/>
          <w:szCs w:val="22"/>
        </w:rPr>
        <w:t>4</w:t>
      </w:r>
      <w:r>
        <w:rPr>
          <w:rFonts w:ascii="宋体" w:hAnsi="宋体" w:hint="eastAsia"/>
          <w:sz w:val="24"/>
          <w:szCs w:val="22"/>
        </w:rPr>
        <w:t>）变压器安装现场严禁烟火，并设有完好的灭火器材。</w:t>
      </w:r>
    </w:p>
    <w:p w14:paraId="5238652E"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w:t>
      </w:r>
      <w:r>
        <w:rPr>
          <w:rFonts w:ascii="宋体" w:hAnsi="宋体" w:hint="eastAsia"/>
          <w:sz w:val="24"/>
          <w:szCs w:val="22"/>
        </w:rPr>
        <w:t>5</w:t>
      </w:r>
      <w:r>
        <w:rPr>
          <w:rFonts w:ascii="宋体" w:hAnsi="宋体" w:hint="eastAsia"/>
          <w:sz w:val="24"/>
          <w:szCs w:val="22"/>
        </w:rPr>
        <w:t>）压力式滤油机、真空滤油机、真空泵等绝缘油净化设备应由了解其性能并熟悉操作知识的人员操作、维护，并挂操作程序牌。绝缘油净化设备上的各种表计、安全阀、闭锁装置、电源熔断器及开关等必须齐全、完好，其外壳必须可靠接地。</w:t>
      </w:r>
    </w:p>
    <w:p w14:paraId="588E7924"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lastRenderedPageBreak/>
        <w:t>（</w:t>
      </w:r>
      <w:r>
        <w:rPr>
          <w:rFonts w:ascii="宋体" w:hAnsi="宋体" w:hint="eastAsia"/>
          <w:sz w:val="24"/>
          <w:szCs w:val="22"/>
        </w:rPr>
        <w:t>6</w:t>
      </w:r>
      <w:r>
        <w:rPr>
          <w:rFonts w:ascii="宋体" w:hAnsi="宋体" w:hint="eastAsia"/>
          <w:sz w:val="24"/>
          <w:szCs w:val="22"/>
        </w:rPr>
        <w:t>）压力式滤油机、真空滤油机、真空泵等绝缘油净化设备在运行中不得进行检修或调整，检修、调整或中断使用时，必须将其电源断开。</w:t>
      </w:r>
    </w:p>
    <w:p w14:paraId="6CCA3557"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w:t>
      </w:r>
      <w:r>
        <w:rPr>
          <w:rFonts w:ascii="宋体" w:hAnsi="宋体" w:hint="eastAsia"/>
          <w:sz w:val="24"/>
          <w:szCs w:val="22"/>
        </w:rPr>
        <w:t>7</w:t>
      </w:r>
      <w:r>
        <w:rPr>
          <w:rFonts w:ascii="宋体" w:hAnsi="宋体" w:hint="eastAsia"/>
          <w:sz w:val="24"/>
          <w:szCs w:val="22"/>
        </w:rPr>
        <w:t>）压力式滤油机、真空滤油机及油系统的金属管道应采取防静电接地措施。</w:t>
      </w:r>
    </w:p>
    <w:p w14:paraId="246D2D96"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w:t>
      </w:r>
      <w:r>
        <w:rPr>
          <w:rFonts w:ascii="宋体" w:hAnsi="宋体" w:hint="eastAsia"/>
          <w:sz w:val="24"/>
          <w:szCs w:val="22"/>
        </w:rPr>
        <w:t>8</w:t>
      </w:r>
      <w:r>
        <w:rPr>
          <w:rFonts w:ascii="宋体" w:hAnsi="宋体" w:hint="eastAsia"/>
          <w:sz w:val="24"/>
          <w:szCs w:val="22"/>
        </w:rPr>
        <w:t>）净油设备必须远离火源及烤箱，并有相应的防火措施。</w:t>
      </w:r>
    </w:p>
    <w:p w14:paraId="0B7AAB63"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w:t>
      </w:r>
      <w:r>
        <w:rPr>
          <w:rFonts w:ascii="宋体" w:hAnsi="宋体" w:hint="eastAsia"/>
          <w:sz w:val="24"/>
          <w:szCs w:val="22"/>
        </w:rPr>
        <w:t>9</w:t>
      </w:r>
      <w:r>
        <w:rPr>
          <w:rFonts w:ascii="宋体" w:hAnsi="宋体" w:hint="eastAsia"/>
          <w:sz w:val="24"/>
          <w:szCs w:val="22"/>
        </w:rPr>
        <w:t>）使用真空滤油机，手动运行开机：主页菜单选手动→点启动→选点控运行→真空泵启动→</w:t>
      </w:r>
      <w:r>
        <w:rPr>
          <w:rFonts w:ascii="宋体" w:hAnsi="宋体" w:hint="eastAsia"/>
          <w:sz w:val="24"/>
          <w:szCs w:val="22"/>
        </w:rPr>
        <w:t>5000Pa</w:t>
      </w:r>
      <w:r>
        <w:rPr>
          <w:rFonts w:ascii="宋体" w:hAnsi="宋体" w:hint="eastAsia"/>
          <w:sz w:val="24"/>
          <w:szCs w:val="22"/>
        </w:rPr>
        <w:t>→罗茨泵启动→</w:t>
      </w:r>
      <w:r>
        <w:rPr>
          <w:rFonts w:ascii="宋体" w:hAnsi="宋体" w:hint="eastAsia"/>
          <w:sz w:val="24"/>
          <w:szCs w:val="22"/>
        </w:rPr>
        <w:t>500Pa</w:t>
      </w:r>
      <w:r>
        <w:rPr>
          <w:rFonts w:ascii="宋体" w:hAnsi="宋体" w:hint="eastAsia"/>
          <w:sz w:val="24"/>
          <w:szCs w:val="22"/>
        </w:rPr>
        <w:t>→开进油阀→液位控制后→开出油阀→开油泵→运行</w:t>
      </w:r>
      <w:r>
        <w:rPr>
          <w:rFonts w:ascii="宋体" w:hAnsi="宋体" w:hint="eastAsia"/>
          <w:sz w:val="24"/>
          <w:szCs w:val="22"/>
        </w:rPr>
        <w:t>5</w:t>
      </w:r>
      <w:r>
        <w:rPr>
          <w:rFonts w:ascii="宋体" w:hAnsi="宋体" w:hint="eastAsia"/>
          <w:sz w:val="24"/>
          <w:szCs w:val="22"/>
        </w:rPr>
        <w:t>分钟→开加热一、二、三、四；手动运行开机：关加热四、三、二、一→运行</w:t>
      </w:r>
      <w:r>
        <w:rPr>
          <w:rFonts w:ascii="宋体" w:hAnsi="宋体" w:hint="eastAsia"/>
          <w:sz w:val="24"/>
          <w:szCs w:val="22"/>
        </w:rPr>
        <w:t>20</w:t>
      </w:r>
      <w:r>
        <w:rPr>
          <w:rFonts w:ascii="宋体" w:hAnsi="宋体" w:hint="eastAsia"/>
          <w:sz w:val="24"/>
          <w:szCs w:val="22"/>
        </w:rPr>
        <w:t>分钟→关罗茨泵→关真空泵→关进油阀→油排完后→关油泵→关出油阀→打开渗气阀→真空为“</w:t>
      </w:r>
      <w:r>
        <w:rPr>
          <w:rFonts w:ascii="宋体" w:hAnsi="宋体" w:hint="eastAsia"/>
          <w:sz w:val="24"/>
          <w:szCs w:val="22"/>
        </w:rPr>
        <w:t>0</w:t>
      </w:r>
      <w:r>
        <w:rPr>
          <w:rFonts w:ascii="宋体" w:hAnsi="宋体" w:hint="eastAsia"/>
          <w:sz w:val="24"/>
          <w:szCs w:val="22"/>
        </w:rPr>
        <w:t>”后→关渗气阀→关电源。自动运行关机：点电控柜门板按停止按钮即可。</w:t>
      </w:r>
    </w:p>
    <w:p w14:paraId="7C0DAAE9"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w:t>
      </w:r>
      <w:r>
        <w:rPr>
          <w:rFonts w:ascii="宋体" w:hAnsi="宋体" w:hint="eastAsia"/>
          <w:sz w:val="24"/>
          <w:szCs w:val="22"/>
        </w:rPr>
        <w:t>10</w:t>
      </w:r>
      <w:r>
        <w:rPr>
          <w:rFonts w:ascii="宋体" w:hAnsi="宋体" w:hint="eastAsia"/>
          <w:sz w:val="24"/>
          <w:szCs w:val="22"/>
        </w:rPr>
        <w:t>）压力式滤油机停机时应先关闭油泵的进口阀门。</w:t>
      </w:r>
    </w:p>
    <w:p w14:paraId="3362A475"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w:t>
      </w:r>
      <w:r>
        <w:rPr>
          <w:rFonts w:ascii="宋体" w:hAnsi="宋体" w:hint="eastAsia"/>
          <w:sz w:val="24"/>
          <w:szCs w:val="22"/>
        </w:rPr>
        <w:t>11</w:t>
      </w:r>
      <w:r>
        <w:rPr>
          <w:rFonts w:ascii="宋体" w:hAnsi="宋体" w:hint="eastAsia"/>
          <w:sz w:val="24"/>
          <w:szCs w:val="22"/>
        </w:rPr>
        <w:t>）真空泵必须润滑良好，冷却水流量必须充足，并由专人维护。</w:t>
      </w:r>
    </w:p>
    <w:p w14:paraId="6A4BE110"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w:t>
      </w:r>
      <w:r>
        <w:rPr>
          <w:rFonts w:ascii="宋体" w:hAnsi="宋体" w:hint="eastAsia"/>
          <w:sz w:val="24"/>
          <w:szCs w:val="22"/>
        </w:rPr>
        <w:t>12</w:t>
      </w:r>
      <w:r>
        <w:rPr>
          <w:rFonts w:ascii="宋体" w:hAnsi="宋体" w:hint="eastAsia"/>
          <w:sz w:val="24"/>
          <w:szCs w:val="22"/>
        </w:rPr>
        <w:t>）注意用电安全，净油设备必须使用专门电源回路供电，严禁将导线直接勾挂闸刀上或直接插入插座使用。</w:t>
      </w:r>
    </w:p>
    <w:p w14:paraId="7C06045E"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w:t>
      </w:r>
      <w:r>
        <w:rPr>
          <w:rFonts w:ascii="宋体" w:hAnsi="宋体" w:hint="eastAsia"/>
          <w:sz w:val="24"/>
          <w:szCs w:val="22"/>
        </w:rPr>
        <w:t>13</w:t>
      </w:r>
      <w:r>
        <w:rPr>
          <w:rFonts w:ascii="宋体" w:hAnsi="宋体" w:hint="eastAsia"/>
          <w:sz w:val="24"/>
          <w:szCs w:val="22"/>
        </w:rPr>
        <w:t>）滤油机值班人员必须坚守岗位，严禁擅自离岗，造成跑油事故。</w:t>
      </w:r>
    </w:p>
    <w:p w14:paraId="0DE27706" w14:textId="77777777" w:rsidR="009F0280" w:rsidRDefault="009F0280">
      <w:pPr>
        <w:pStyle w:val="af6"/>
        <w:shd w:val="clear" w:color="auto" w:fill="FFFFFF"/>
        <w:spacing w:before="0" w:beforeAutospacing="0" w:after="160" w:afterAutospacing="0"/>
        <w:outlineLvl w:val="1"/>
        <w:rPr>
          <w:rStyle w:val="a8"/>
          <w:rFonts w:ascii="仿宋" w:eastAsia="仿宋" w:hAnsi="仿宋" w:cs="仿宋" w:hint="eastAsia"/>
          <w:color w:val="333333"/>
          <w:spacing w:val="5"/>
          <w:sz w:val="28"/>
          <w:szCs w:val="28"/>
          <w:shd w:val="clear" w:color="auto" w:fill="FFFFFF"/>
        </w:rPr>
      </w:pPr>
      <w:bookmarkStart w:id="52" w:name="_Toc35416403"/>
      <w:r>
        <w:rPr>
          <w:rStyle w:val="a8"/>
          <w:rFonts w:ascii="仿宋" w:eastAsia="仿宋" w:hAnsi="仿宋" w:cs="仿宋" w:hint="eastAsia"/>
          <w:color w:val="333333"/>
          <w:spacing w:val="5"/>
          <w:sz w:val="28"/>
          <w:szCs w:val="28"/>
          <w:shd w:val="clear" w:color="auto" w:fill="FFFFFF"/>
        </w:rPr>
        <w:t>5.6</w:t>
      </w:r>
      <w:r>
        <w:rPr>
          <w:rStyle w:val="a8"/>
          <w:rFonts w:ascii="仿宋" w:eastAsia="仿宋" w:hAnsi="仿宋" w:cs="仿宋" w:hint="eastAsia"/>
          <w:color w:val="333333"/>
          <w:spacing w:val="5"/>
          <w:sz w:val="28"/>
          <w:szCs w:val="28"/>
          <w:shd w:val="clear" w:color="auto" w:fill="FFFFFF"/>
        </w:rPr>
        <w:t>、环境保护</w:t>
      </w:r>
      <w:bookmarkEnd w:id="52"/>
    </w:p>
    <w:p w14:paraId="43FCD1CF"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w:t>
      </w:r>
      <w:r>
        <w:rPr>
          <w:rFonts w:ascii="宋体" w:hAnsi="宋体" w:hint="eastAsia"/>
          <w:sz w:val="24"/>
          <w:szCs w:val="22"/>
        </w:rPr>
        <w:t>1</w:t>
      </w:r>
      <w:r>
        <w:rPr>
          <w:rFonts w:ascii="宋体" w:hAnsi="宋体" w:hint="eastAsia"/>
          <w:sz w:val="24"/>
          <w:szCs w:val="22"/>
        </w:rPr>
        <w:t>）施工现场建立洒水降尘制度，配备洒水设备，指定专人负责，每天不少于两次洒水降尘，及时清理浮土。</w:t>
      </w:r>
    </w:p>
    <w:p w14:paraId="5509C79E"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w:t>
      </w:r>
      <w:r>
        <w:rPr>
          <w:rFonts w:ascii="宋体" w:hAnsi="宋体" w:hint="eastAsia"/>
          <w:sz w:val="24"/>
          <w:szCs w:val="22"/>
        </w:rPr>
        <w:t>2</w:t>
      </w:r>
      <w:r>
        <w:rPr>
          <w:rFonts w:ascii="宋体" w:hAnsi="宋体" w:hint="eastAsia"/>
          <w:sz w:val="24"/>
          <w:szCs w:val="22"/>
        </w:rPr>
        <w:t>）禁止在施工现场焚烧油毡、橡胶、塑料、皮革、树叶、枯草等以及其它会产生有毒、有害烟尘和恶臭气体的物质。</w:t>
      </w:r>
    </w:p>
    <w:p w14:paraId="733BD4EF"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w:t>
      </w:r>
      <w:r>
        <w:rPr>
          <w:rFonts w:ascii="宋体" w:hAnsi="宋体" w:hint="eastAsia"/>
          <w:sz w:val="24"/>
          <w:szCs w:val="22"/>
        </w:rPr>
        <w:t>3</w:t>
      </w:r>
      <w:r>
        <w:rPr>
          <w:rFonts w:ascii="宋体" w:hAnsi="宋体" w:hint="eastAsia"/>
          <w:sz w:val="24"/>
          <w:szCs w:val="22"/>
        </w:rPr>
        <w:t>）施工现场不使用尾气排放超标的车辆。</w:t>
      </w:r>
    </w:p>
    <w:p w14:paraId="5964BB2D"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w:t>
      </w:r>
      <w:r>
        <w:rPr>
          <w:rFonts w:ascii="宋体" w:hAnsi="宋体" w:hint="eastAsia"/>
          <w:sz w:val="24"/>
          <w:szCs w:val="22"/>
        </w:rPr>
        <w:t>4</w:t>
      </w:r>
      <w:r>
        <w:rPr>
          <w:rFonts w:ascii="宋体" w:hAnsi="宋体" w:hint="eastAsia"/>
          <w:sz w:val="24"/>
          <w:szCs w:val="22"/>
        </w:rPr>
        <w:t>）变压器施工现场准备足够的干燥沙土，防止出现跑油事故时污染所区地面。准备好备用油罐，对残、废油必须集中统一处理。</w:t>
      </w:r>
    </w:p>
    <w:p w14:paraId="086D8BFC"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w:t>
      </w:r>
      <w:r>
        <w:rPr>
          <w:rFonts w:ascii="宋体" w:hAnsi="宋体" w:hint="eastAsia"/>
          <w:sz w:val="24"/>
          <w:szCs w:val="22"/>
        </w:rPr>
        <w:t>5</w:t>
      </w:r>
      <w:r>
        <w:rPr>
          <w:rFonts w:ascii="宋体" w:hAnsi="宋体" w:hint="eastAsia"/>
          <w:sz w:val="24"/>
          <w:szCs w:val="22"/>
        </w:rPr>
        <w:t>）对人活动噪音制定管理制度，特别要杜绝人为敲打、叫嚷、野蛮装卸噪声等现象，最大限度地减少噪声。</w:t>
      </w:r>
    </w:p>
    <w:p w14:paraId="6DA005D4"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w:t>
      </w:r>
      <w:r>
        <w:rPr>
          <w:rFonts w:ascii="宋体" w:hAnsi="宋体" w:hint="eastAsia"/>
          <w:sz w:val="24"/>
          <w:szCs w:val="22"/>
        </w:rPr>
        <w:t>6</w:t>
      </w:r>
      <w:r>
        <w:rPr>
          <w:rFonts w:ascii="宋体" w:hAnsi="宋体" w:hint="eastAsia"/>
          <w:sz w:val="24"/>
          <w:szCs w:val="22"/>
        </w:rPr>
        <w:t>）变压器施工现场要整齐清洁，无积水、无浮土，道路上晴天无扬尘，雨天无淤泥，主变压器高压套管组装时应有防尘措施（搭设防尘棚。）</w:t>
      </w:r>
    </w:p>
    <w:p w14:paraId="2F0C9A91" w14:textId="77777777" w:rsidR="009F0280" w:rsidRDefault="009F0280">
      <w:pPr>
        <w:pStyle w:val="a0"/>
        <w:rPr>
          <w:rFonts w:hAnsi="宋体" w:hint="eastAsia"/>
          <w:sz w:val="24"/>
          <w:szCs w:val="22"/>
        </w:rPr>
      </w:pPr>
    </w:p>
    <w:p w14:paraId="11926C98" w14:textId="77777777" w:rsidR="009F0280" w:rsidRDefault="009F0280">
      <w:pPr>
        <w:pStyle w:val="a0"/>
        <w:rPr>
          <w:rFonts w:hAnsi="宋体" w:hint="eastAsia"/>
          <w:sz w:val="24"/>
          <w:szCs w:val="22"/>
        </w:rPr>
      </w:pPr>
    </w:p>
    <w:p w14:paraId="395CB45F" w14:textId="77777777" w:rsidR="009F0280" w:rsidRDefault="009F0280">
      <w:pPr>
        <w:pStyle w:val="a0"/>
        <w:rPr>
          <w:rFonts w:hAnsi="宋体" w:hint="eastAsia"/>
          <w:sz w:val="24"/>
          <w:szCs w:val="22"/>
        </w:rPr>
      </w:pPr>
    </w:p>
    <w:p w14:paraId="34808059" w14:textId="77777777" w:rsidR="009F0280" w:rsidRDefault="009F0280">
      <w:pPr>
        <w:pStyle w:val="af6"/>
        <w:shd w:val="clear" w:color="auto" w:fill="FFFFFF"/>
        <w:spacing w:before="0" w:beforeAutospacing="0" w:after="160" w:afterAutospacing="0"/>
        <w:outlineLvl w:val="1"/>
        <w:rPr>
          <w:rStyle w:val="a8"/>
          <w:rFonts w:ascii="仿宋" w:eastAsia="仿宋" w:hAnsi="仿宋" w:cs="仿宋" w:hint="eastAsia"/>
          <w:color w:val="333333"/>
          <w:spacing w:val="5"/>
          <w:sz w:val="28"/>
          <w:szCs w:val="28"/>
          <w:shd w:val="clear" w:color="auto" w:fill="FFFFFF"/>
        </w:rPr>
      </w:pPr>
      <w:bookmarkStart w:id="53" w:name="_Toc35416404"/>
      <w:r>
        <w:rPr>
          <w:rStyle w:val="a8"/>
          <w:rFonts w:ascii="仿宋" w:eastAsia="仿宋" w:hAnsi="仿宋" w:cs="仿宋" w:hint="eastAsia"/>
          <w:color w:val="333333"/>
          <w:spacing w:val="5"/>
          <w:sz w:val="28"/>
          <w:szCs w:val="28"/>
          <w:shd w:val="clear" w:color="auto" w:fill="FFFFFF"/>
        </w:rPr>
        <w:lastRenderedPageBreak/>
        <w:t>5.7</w:t>
      </w:r>
      <w:r>
        <w:rPr>
          <w:rStyle w:val="a8"/>
          <w:rFonts w:ascii="仿宋" w:eastAsia="仿宋" w:hAnsi="仿宋" w:cs="仿宋" w:hint="eastAsia"/>
          <w:color w:val="333333"/>
          <w:spacing w:val="5"/>
          <w:sz w:val="28"/>
          <w:szCs w:val="28"/>
          <w:shd w:val="clear" w:color="auto" w:fill="FFFFFF"/>
        </w:rPr>
        <w:t>、主变施工危险源及应对措施</w:t>
      </w:r>
      <w:bookmarkEnd w:id="53"/>
    </w:p>
    <w:p w14:paraId="40C89605"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根据变电站的特点，提供以下危险源及应对措施，在施工中要严格遵守，确保安全生产。</w:t>
      </w:r>
    </w:p>
    <w:p w14:paraId="6A3026CA" w14:textId="77777777" w:rsidR="009F0280" w:rsidRDefault="009F0280">
      <w:pPr>
        <w:ind w:firstLineChars="100" w:firstLine="241"/>
        <w:rPr>
          <w:rFonts w:ascii="仿宋" w:eastAsia="仿宋" w:hAnsi="仿宋" w:cs="仿宋" w:hint="eastAsia"/>
          <w:b/>
          <w:bCs/>
          <w:sz w:val="24"/>
          <w:szCs w:val="28"/>
        </w:rPr>
      </w:pPr>
      <w:r>
        <w:rPr>
          <w:rFonts w:ascii="仿宋" w:eastAsia="仿宋" w:hAnsi="仿宋" w:cs="仿宋" w:hint="eastAsia"/>
          <w:b/>
          <w:bCs/>
          <w:sz w:val="24"/>
          <w:szCs w:val="28"/>
        </w:rPr>
        <w:t>5.7.1</w:t>
      </w:r>
      <w:r>
        <w:rPr>
          <w:rFonts w:ascii="仿宋" w:eastAsia="仿宋" w:hAnsi="仿宋" w:cs="仿宋" w:hint="eastAsia"/>
          <w:b/>
          <w:bCs/>
          <w:sz w:val="24"/>
          <w:szCs w:val="28"/>
        </w:rPr>
        <w:t>主要危险源</w:t>
      </w:r>
    </w:p>
    <w:p w14:paraId="544CFF94"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设备破损事故；起重操作事故；人身伤害事故；高空坠物；触电事故；烧伤事故</w:t>
      </w:r>
    </w:p>
    <w:p w14:paraId="28F5B5B2" w14:textId="77777777" w:rsidR="009F0280" w:rsidRDefault="009F0280">
      <w:pPr>
        <w:ind w:firstLineChars="100" w:firstLine="241"/>
        <w:rPr>
          <w:rFonts w:ascii="仿宋" w:eastAsia="仿宋" w:hAnsi="仿宋" w:cs="仿宋" w:hint="eastAsia"/>
          <w:b/>
          <w:bCs/>
          <w:sz w:val="24"/>
          <w:szCs w:val="28"/>
        </w:rPr>
      </w:pPr>
      <w:r>
        <w:rPr>
          <w:rFonts w:ascii="仿宋" w:eastAsia="仿宋" w:hAnsi="仿宋" w:cs="仿宋" w:hint="eastAsia"/>
          <w:b/>
          <w:bCs/>
          <w:sz w:val="24"/>
          <w:szCs w:val="28"/>
        </w:rPr>
        <w:t>5.7.2</w:t>
      </w:r>
      <w:r>
        <w:rPr>
          <w:rFonts w:ascii="仿宋" w:eastAsia="仿宋" w:hAnsi="仿宋" w:cs="仿宋" w:hint="eastAsia"/>
          <w:b/>
          <w:bCs/>
          <w:sz w:val="24"/>
          <w:szCs w:val="28"/>
        </w:rPr>
        <w:t>设备存损的控制措施</w:t>
      </w:r>
    </w:p>
    <w:p w14:paraId="75483AD6"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w:t>
      </w:r>
      <w:r>
        <w:rPr>
          <w:rFonts w:ascii="宋体" w:hAnsi="宋体" w:hint="eastAsia"/>
          <w:sz w:val="24"/>
          <w:szCs w:val="22"/>
        </w:rPr>
        <w:t>1</w:t>
      </w:r>
      <w:r>
        <w:rPr>
          <w:rFonts w:ascii="宋体" w:hAnsi="宋体" w:hint="eastAsia"/>
          <w:sz w:val="24"/>
          <w:szCs w:val="22"/>
        </w:rPr>
        <w:t>）开箱时开箱工具应尽量避免正上方操作；在未起吊时设备作保护临时固定螺栓不可全部拆除（保留</w:t>
      </w:r>
      <w:r>
        <w:rPr>
          <w:rFonts w:ascii="宋体" w:hAnsi="宋体" w:hint="eastAsia"/>
          <w:sz w:val="24"/>
          <w:szCs w:val="22"/>
        </w:rPr>
        <w:t>1</w:t>
      </w:r>
      <w:r>
        <w:rPr>
          <w:rFonts w:ascii="宋体" w:hAnsi="宋体" w:hint="eastAsia"/>
          <w:sz w:val="24"/>
          <w:szCs w:val="22"/>
        </w:rPr>
        <w:t>～</w:t>
      </w:r>
      <w:r>
        <w:rPr>
          <w:rFonts w:ascii="宋体" w:hAnsi="宋体" w:hint="eastAsia"/>
          <w:sz w:val="24"/>
          <w:szCs w:val="22"/>
        </w:rPr>
        <w:t>2</w:t>
      </w:r>
      <w:r>
        <w:rPr>
          <w:rFonts w:ascii="宋体" w:hAnsi="宋体" w:hint="eastAsia"/>
          <w:sz w:val="24"/>
          <w:szCs w:val="22"/>
        </w:rPr>
        <w:t>个固定螺栓）；设备吊装前检查吊绳时空坠物，地面抛物。</w:t>
      </w:r>
    </w:p>
    <w:p w14:paraId="6F062763"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w:t>
      </w:r>
      <w:r>
        <w:rPr>
          <w:rFonts w:ascii="宋体" w:hAnsi="宋体" w:hint="eastAsia"/>
          <w:sz w:val="24"/>
          <w:szCs w:val="22"/>
        </w:rPr>
        <w:t>2</w:t>
      </w:r>
      <w:r>
        <w:rPr>
          <w:rFonts w:ascii="宋体" w:hAnsi="宋体" w:hint="eastAsia"/>
          <w:sz w:val="24"/>
          <w:szCs w:val="22"/>
        </w:rPr>
        <w:t>）变压器安装中须仔细检查、清理每处密封面、密封衬垫，以确保变压器现场安装一次性成功。</w:t>
      </w:r>
    </w:p>
    <w:p w14:paraId="5A2206B6"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w:t>
      </w:r>
      <w:r>
        <w:rPr>
          <w:rFonts w:ascii="宋体" w:hAnsi="宋体" w:hint="eastAsia"/>
          <w:sz w:val="24"/>
          <w:szCs w:val="22"/>
        </w:rPr>
        <w:t>3</w:t>
      </w:r>
      <w:r>
        <w:rPr>
          <w:rFonts w:ascii="宋体" w:hAnsi="宋体" w:hint="eastAsia"/>
          <w:sz w:val="24"/>
          <w:szCs w:val="22"/>
        </w:rPr>
        <w:t>）设备安装时必须使用电焊时，在电焊点的周围做好防护措施，防止电焊焊渣损坏设备。</w:t>
      </w:r>
    </w:p>
    <w:p w14:paraId="666856CC" w14:textId="77777777" w:rsidR="009F0280" w:rsidRDefault="009F0280">
      <w:pPr>
        <w:spacing w:line="500" w:lineRule="exact"/>
        <w:ind w:firstLineChars="200" w:firstLine="482"/>
        <w:rPr>
          <w:rFonts w:ascii="仿宋" w:eastAsia="仿宋" w:hAnsi="仿宋" w:cs="仿宋" w:hint="eastAsia"/>
          <w:b/>
          <w:bCs/>
          <w:sz w:val="24"/>
          <w:szCs w:val="28"/>
        </w:rPr>
      </w:pPr>
      <w:r>
        <w:rPr>
          <w:rFonts w:ascii="仿宋" w:eastAsia="仿宋" w:hAnsi="仿宋" w:cs="仿宋" w:hint="eastAsia"/>
          <w:b/>
          <w:bCs/>
          <w:sz w:val="24"/>
          <w:szCs w:val="28"/>
        </w:rPr>
        <w:t>5.7.3</w:t>
      </w:r>
      <w:r>
        <w:rPr>
          <w:rFonts w:ascii="仿宋" w:eastAsia="仿宋" w:hAnsi="仿宋" w:cs="仿宋" w:hint="eastAsia"/>
          <w:b/>
          <w:bCs/>
          <w:sz w:val="24"/>
          <w:szCs w:val="28"/>
        </w:rPr>
        <w:t>人身伤害的控制措施</w:t>
      </w:r>
    </w:p>
    <w:p w14:paraId="4BD6B26A"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设备开箱后施工人员及时清理现场防止朝天钉伤人；吊装时地勤人员注意高空防止坠物伤人；地勤人员应协调统一；高空作业应带安全用具（系安全带，穿防滑鞋，工作服）；现场施工人员应互相协调统一；出现事故苗头及时制止。</w:t>
      </w:r>
    </w:p>
    <w:p w14:paraId="06877257" w14:textId="77777777" w:rsidR="009F0280" w:rsidRDefault="009F0280">
      <w:pPr>
        <w:spacing w:line="500" w:lineRule="exact"/>
        <w:ind w:firstLineChars="200" w:firstLine="482"/>
        <w:rPr>
          <w:rFonts w:ascii="仿宋" w:eastAsia="仿宋" w:hAnsi="仿宋" w:cs="仿宋" w:hint="eastAsia"/>
          <w:b/>
          <w:bCs/>
          <w:sz w:val="24"/>
          <w:szCs w:val="28"/>
        </w:rPr>
      </w:pPr>
      <w:r>
        <w:rPr>
          <w:rFonts w:ascii="仿宋" w:eastAsia="仿宋" w:hAnsi="仿宋" w:cs="仿宋" w:hint="eastAsia"/>
          <w:b/>
          <w:bCs/>
          <w:sz w:val="24"/>
          <w:szCs w:val="28"/>
        </w:rPr>
        <w:t>5.7.4</w:t>
      </w:r>
      <w:r>
        <w:rPr>
          <w:rFonts w:ascii="仿宋" w:eastAsia="仿宋" w:hAnsi="仿宋" w:cs="仿宋" w:hint="eastAsia"/>
          <w:b/>
          <w:bCs/>
          <w:sz w:val="24"/>
          <w:szCs w:val="28"/>
        </w:rPr>
        <w:t>高空坠物的控制措施</w:t>
      </w:r>
    </w:p>
    <w:p w14:paraId="153A2151" w14:textId="77777777" w:rsidR="009F0280" w:rsidRDefault="009F0280">
      <w:pPr>
        <w:snapToGrid w:val="0"/>
        <w:ind w:firstLineChars="200" w:firstLine="480"/>
        <w:jc w:val="both"/>
        <w:rPr>
          <w:rFonts w:ascii="宋体" w:hAnsi="宋体" w:hint="eastAsia"/>
          <w:sz w:val="24"/>
          <w:szCs w:val="22"/>
        </w:rPr>
      </w:pPr>
      <w:r>
        <w:rPr>
          <w:rFonts w:ascii="宋体" w:hAnsi="宋体" w:hint="eastAsia"/>
          <w:sz w:val="24"/>
          <w:szCs w:val="22"/>
        </w:rPr>
        <w:t>高空作业人员管理好自己的工器具，施工人员戴好安全防护用品（安全帽、工作服、防滑鞋）、施工用安全防护用品（安全带、二道防护绳、手套）和工器具（梯子、滑轮等）必须经检验合格后方可使用。</w:t>
      </w:r>
    </w:p>
    <w:p w14:paraId="721CCC42" w14:textId="77777777" w:rsidR="009F0280" w:rsidRDefault="009F0280">
      <w:pPr>
        <w:spacing w:line="500" w:lineRule="exact"/>
        <w:ind w:firstLineChars="200" w:firstLine="482"/>
        <w:rPr>
          <w:rFonts w:ascii="仿宋" w:eastAsia="仿宋" w:hAnsi="仿宋" w:cs="仿宋" w:hint="eastAsia"/>
          <w:b/>
          <w:bCs/>
          <w:sz w:val="24"/>
          <w:szCs w:val="28"/>
        </w:rPr>
      </w:pPr>
      <w:r>
        <w:rPr>
          <w:rFonts w:ascii="仿宋" w:eastAsia="仿宋" w:hAnsi="仿宋" w:cs="仿宋" w:hint="eastAsia"/>
          <w:b/>
          <w:bCs/>
          <w:sz w:val="24"/>
          <w:szCs w:val="28"/>
        </w:rPr>
        <w:t>5.7.5</w:t>
      </w:r>
      <w:r>
        <w:rPr>
          <w:rFonts w:ascii="仿宋" w:eastAsia="仿宋" w:hAnsi="仿宋" w:cs="仿宋" w:hint="eastAsia"/>
          <w:b/>
          <w:bCs/>
          <w:sz w:val="24"/>
          <w:szCs w:val="28"/>
        </w:rPr>
        <w:t>失火事故的控制措施</w:t>
      </w:r>
    </w:p>
    <w:p w14:paraId="55D4E3C8" w14:textId="77777777" w:rsidR="009F0280" w:rsidRDefault="009F0280">
      <w:pPr>
        <w:snapToGrid w:val="0"/>
        <w:ind w:firstLineChars="200" w:firstLine="480"/>
        <w:jc w:val="both"/>
        <w:rPr>
          <w:rFonts w:hint="eastAsia"/>
        </w:rPr>
      </w:pPr>
      <w:r>
        <w:rPr>
          <w:rFonts w:ascii="宋体" w:hAnsi="宋体" w:hint="eastAsia"/>
          <w:sz w:val="24"/>
          <w:szCs w:val="22"/>
        </w:rPr>
        <w:t>滤油区内严禁烟火并设置消防设施；滤油人员熟知滤油机操作过程及操作规程；对相关方设置警示牌告知；残、废话油集中处理；</w:t>
      </w:r>
    </w:p>
    <w:p w14:paraId="63334765" w14:textId="77777777" w:rsidR="009F0280" w:rsidRDefault="009F0280">
      <w:pPr>
        <w:pStyle w:val="1"/>
        <w:spacing w:before="0" w:after="0"/>
        <w:ind w:left="568" w:hangingChars="202" w:hanging="568"/>
        <w:rPr>
          <w:rFonts w:hint="eastAsia"/>
          <w:sz w:val="28"/>
        </w:rPr>
      </w:pPr>
      <w:r>
        <w:rPr>
          <w:rFonts w:hint="eastAsia"/>
          <w:sz w:val="28"/>
        </w:rPr>
        <w:t>6</w:t>
      </w:r>
      <w:r>
        <w:rPr>
          <w:rFonts w:hint="eastAsia"/>
          <w:sz w:val="28"/>
        </w:rPr>
        <w:t>、质量要点</w:t>
      </w:r>
      <w:bookmarkEnd w:id="27"/>
    </w:p>
    <w:p w14:paraId="4146E26E" w14:textId="77777777" w:rsidR="009F0280" w:rsidRDefault="009F0280">
      <w:pPr>
        <w:numPr>
          <w:ilvl w:val="0"/>
          <w:numId w:val="2"/>
        </w:numPr>
        <w:ind w:left="0" w:firstLineChars="200" w:firstLine="480"/>
        <w:jc w:val="both"/>
        <w:rPr>
          <w:rFonts w:ascii="宋体" w:hAnsi="宋体" w:hint="eastAsia"/>
          <w:sz w:val="24"/>
        </w:rPr>
      </w:pPr>
      <w:r>
        <w:rPr>
          <w:rFonts w:ascii="宋体" w:hAnsi="宋体" w:hint="eastAsia"/>
          <w:sz w:val="24"/>
        </w:rPr>
        <w:t>基础复测：预埋件位置正确，根据变压器尺寸，在基础上画出中心线。</w:t>
      </w:r>
    </w:p>
    <w:p w14:paraId="57696FA6" w14:textId="77777777" w:rsidR="009F0280" w:rsidRDefault="009F0280">
      <w:pPr>
        <w:numPr>
          <w:ilvl w:val="0"/>
          <w:numId w:val="2"/>
        </w:numPr>
        <w:ind w:left="0" w:firstLineChars="200" w:firstLine="480"/>
        <w:jc w:val="both"/>
        <w:rPr>
          <w:rFonts w:ascii="宋体" w:hAnsi="宋体" w:hint="eastAsia"/>
          <w:sz w:val="24"/>
        </w:rPr>
      </w:pPr>
      <w:r>
        <w:rPr>
          <w:rFonts w:ascii="宋体" w:hAnsi="宋体" w:hint="eastAsia"/>
          <w:sz w:val="24"/>
        </w:rPr>
        <w:t>主变压器就位：变压器的中心与基础中心线重合。</w:t>
      </w:r>
    </w:p>
    <w:p w14:paraId="02ED1D68" w14:textId="77777777" w:rsidR="009F0280" w:rsidRDefault="009F0280">
      <w:pPr>
        <w:numPr>
          <w:ilvl w:val="0"/>
          <w:numId w:val="2"/>
        </w:numPr>
        <w:ind w:left="0" w:firstLineChars="200" w:firstLine="480"/>
        <w:jc w:val="both"/>
        <w:rPr>
          <w:rFonts w:ascii="宋体" w:hAnsi="宋体" w:hint="eastAsia"/>
          <w:sz w:val="24"/>
        </w:rPr>
      </w:pPr>
      <w:r>
        <w:rPr>
          <w:rFonts w:ascii="宋体" w:hAnsi="宋体" w:hint="eastAsia"/>
          <w:sz w:val="24"/>
        </w:rPr>
        <w:t>就位后检查三维冲撞记录仪，记录、确认最大冲击数据并办理签证，记录仪数值满足制造厂要求，最大值不超过</w:t>
      </w:r>
      <w:r>
        <w:rPr>
          <w:rFonts w:ascii="宋体" w:hAnsi="宋体" w:hint="eastAsia"/>
          <w:sz w:val="24"/>
        </w:rPr>
        <w:t>3g</w:t>
      </w:r>
      <w:r>
        <w:rPr>
          <w:rFonts w:ascii="宋体" w:hAnsi="宋体" w:hint="eastAsia"/>
          <w:sz w:val="24"/>
        </w:rPr>
        <w:t>，原始记录必须留存建设管理单位。</w:t>
      </w:r>
    </w:p>
    <w:p w14:paraId="5D8DDA0C" w14:textId="77777777" w:rsidR="009F0280" w:rsidRDefault="009F0280">
      <w:pPr>
        <w:numPr>
          <w:ilvl w:val="0"/>
          <w:numId w:val="2"/>
        </w:numPr>
        <w:ind w:left="0" w:firstLineChars="200" w:firstLine="480"/>
        <w:jc w:val="both"/>
        <w:rPr>
          <w:rFonts w:ascii="宋体" w:hAnsi="宋体" w:hint="eastAsia"/>
          <w:sz w:val="24"/>
        </w:rPr>
      </w:pPr>
      <w:r>
        <w:rPr>
          <w:rFonts w:ascii="宋体" w:hAnsi="宋体" w:hint="eastAsia"/>
          <w:sz w:val="24"/>
        </w:rPr>
        <w:lastRenderedPageBreak/>
        <w:t>充气运输的变压器在运输和现场保管期间油箱内应保持为正压，其压力为</w:t>
      </w:r>
      <w:r>
        <w:rPr>
          <w:rFonts w:ascii="宋体" w:hAnsi="宋体" w:hint="eastAsia"/>
          <w:sz w:val="24"/>
        </w:rPr>
        <w:t>0.01~0.03MPa</w:t>
      </w:r>
      <w:r>
        <w:rPr>
          <w:rFonts w:ascii="宋体" w:hAnsi="宋体" w:hint="eastAsia"/>
          <w:sz w:val="24"/>
        </w:rPr>
        <w:t>。</w:t>
      </w:r>
    </w:p>
    <w:p w14:paraId="25F2F234" w14:textId="77777777" w:rsidR="009F0280" w:rsidRDefault="009F0280">
      <w:pPr>
        <w:numPr>
          <w:ilvl w:val="0"/>
          <w:numId w:val="2"/>
        </w:numPr>
        <w:ind w:left="0" w:firstLineChars="200" w:firstLine="480"/>
        <w:jc w:val="both"/>
        <w:rPr>
          <w:rFonts w:ascii="宋体" w:hAnsi="宋体" w:hint="eastAsia"/>
          <w:sz w:val="24"/>
        </w:rPr>
      </w:pPr>
      <w:r>
        <w:rPr>
          <w:rFonts w:ascii="宋体" w:hAnsi="宋体" w:hint="eastAsia"/>
          <w:sz w:val="24"/>
        </w:rPr>
        <w:t>附件安装前应经过检查或实验合格。气体继电器、温度计应送检；套管</w:t>
      </w:r>
      <w:r>
        <w:rPr>
          <w:rFonts w:ascii="宋体" w:hAnsi="宋体" w:hint="eastAsia"/>
          <w:sz w:val="24"/>
        </w:rPr>
        <w:t>TA</w:t>
      </w:r>
      <w:r>
        <w:rPr>
          <w:rFonts w:ascii="宋体" w:hAnsi="宋体" w:hint="eastAsia"/>
          <w:sz w:val="24"/>
        </w:rPr>
        <w:t>检查试验，铁芯和夹件绝缘实验合格。</w:t>
      </w:r>
    </w:p>
    <w:p w14:paraId="74427853" w14:textId="77777777" w:rsidR="009F0280" w:rsidRDefault="009F0280">
      <w:pPr>
        <w:numPr>
          <w:ilvl w:val="0"/>
          <w:numId w:val="2"/>
        </w:numPr>
        <w:ind w:left="0" w:firstLineChars="200" w:firstLine="480"/>
        <w:jc w:val="both"/>
        <w:rPr>
          <w:rFonts w:ascii="宋体" w:hAnsi="宋体" w:hint="eastAsia"/>
          <w:sz w:val="24"/>
        </w:rPr>
      </w:pPr>
      <w:r>
        <w:rPr>
          <w:rFonts w:ascii="宋体" w:hAnsi="宋体" w:hint="eastAsia"/>
          <w:sz w:val="24"/>
        </w:rPr>
        <w:t>冷却器按制造厂规定的压力值用气压或油压进行密封性试验和绝缘油冲洗。</w:t>
      </w:r>
    </w:p>
    <w:p w14:paraId="350EF446" w14:textId="77777777" w:rsidR="009F0280" w:rsidRDefault="009F0280">
      <w:pPr>
        <w:numPr>
          <w:ilvl w:val="0"/>
          <w:numId w:val="2"/>
        </w:numPr>
        <w:ind w:left="0" w:firstLineChars="200" w:firstLine="480"/>
        <w:jc w:val="both"/>
        <w:rPr>
          <w:rFonts w:ascii="宋体" w:hAnsi="宋体" w:hint="eastAsia"/>
          <w:sz w:val="24"/>
        </w:rPr>
      </w:pPr>
      <w:r>
        <w:rPr>
          <w:rFonts w:ascii="宋体" w:hAnsi="宋体" w:hint="eastAsia"/>
          <w:sz w:val="24"/>
        </w:rPr>
        <w:t>变压器注油前后绝缘油应取样进行检验，并符合国家相关标准。</w:t>
      </w:r>
    </w:p>
    <w:p w14:paraId="19BDFF78" w14:textId="77777777" w:rsidR="009F0280" w:rsidRDefault="009F0280">
      <w:pPr>
        <w:numPr>
          <w:ilvl w:val="0"/>
          <w:numId w:val="2"/>
        </w:numPr>
        <w:ind w:left="0" w:firstLineChars="200" w:firstLine="480"/>
        <w:jc w:val="both"/>
        <w:rPr>
          <w:rFonts w:ascii="宋体" w:hAnsi="宋体"/>
          <w:sz w:val="24"/>
        </w:rPr>
      </w:pPr>
      <w:r>
        <w:rPr>
          <w:rFonts w:ascii="宋体" w:hAnsi="宋体" w:hint="eastAsia"/>
          <w:sz w:val="24"/>
        </w:rPr>
        <w:t>在室外装配作业时，要特别注意天气情况，工作不宜在雨天进行</w:t>
      </w:r>
      <w:r>
        <w:rPr>
          <w:rFonts w:ascii="宋体" w:hAnsi="宋体"/>
          <w:sz w:val="24"/>
        </w:rPr>
        <w:t>。</w:t>
      </w:r>
    </w:p>
    <w:p w14:paraId="28FE507F" w14:textId="77777777" w:rsidR="009F0280" w:rsidRDefault="009F0280">
      <w:pPr>
        <w:numPr>
          <w:ilvl w:val="0"/>
          <w:numId w:val="2"/>
        </w:numPr>
        <w:ind w:left="0" w:firstLineChars="200" w:firstLine="480"/>
        <w:jc w:val="both"/>
        <w:rPr>
          <w:rFonts w:ascii="宋体" w:hAnsi="宋体"/>
          <w:sz w:val="24"/>
        </w:rPr>
      </w:pPr>
      <w:r>
        <w:rPr>
          <w:rFonts w:ascii="宋体" w:hAnsi="宋体"/>
          <w:sz w:val="24"/>
        </w:rPr>
        <w:t>认真填写安装记录、试验报告和质量检查卡。</w:t>
      </w:r>
    </w:p>
    <w:p w14:paraId="3F62F0ED" w14:textId="77777777" w:rsidR="009F0280" w:rsidRDefault="009F0280">
      <w:pPr>
        <w:numPr>
          <w:ilvl w:val="0"/>
          <w:numId w:val="2"/>
        </w:numPr>
        <w:ind w:left="0" w:firstLineChars="200" w:firstLine="480"/>
        <w:jc w:val="both"/>
        <w:rPr>
          <w:rFonts w:ascii="宋体" w:hAnsi="宋体"/>
          <w:sz w:val="24"/>
        </w:rPr>
      </w:pPr>
      <w:r>
        <w:rPr>
          <w:rFonts w:ascii="宋体" w:hAnsi="宋体"/>
          <w:sz w:val="24"/>
        </w:rPr>
        <w:t>生产厂家派人到现场指导安装，安装人员虚心接受指导，做好配合工作。</w:t>
      </w:r>
    </w:p>
    <w:p w14:paraId="51C1974D" w14:textId="77777777" w:rsidR="009F0280" w:rsidRDefault="009F0280">
      <w:pPr>
        <w:numPr>
          <w:ilvl w:val="0"/>
          <w:numId w:val="2"/>
        </w:numPr>
        <w:ind w:left="0" w:firstLineChars="200" w:firstLine="480"/>
        <w:jc w:val="both"/>
        <w:rPr>
          <w:rFonts w:ascii="宋体" w:hAnsi="宋体"/>
          <w:sz w:val="24"/>
        </w:rPr>
      </w:pPr>
      <w:r>
        <w:rPr>
          <w:rFonts w:ascii="宋体" w:hAnsi="宋体"/>
          <w:sz w:val="24"/>
        </w:rPr>
        <w:t>试验人员与厂方人员明确试验内容和方法</w:t>
      </w:r>
      <w:r>
        <w:rPr>
          <w:rFonts w:ascii="宋体" w:hAnsi="宋体" w:hint="eastAsia"/>
          <w:sz w:val="24"/>
        </w:rPr>
        <w:t>，</w:t>
      </w:r>
      <w:r>
        <w:rPr>
          <w:rFonts w:ascii="宋体" w:hAnsi="宋体"/>
          <w:sz w:val="24"/>
        </w:rPr>
        <w:t>应满足产品说明书和合同要求。</w:t>
      </w:r>
    </w:p>
    <w:p w14:paraId="0AD651B2" w14:textId="77777777" w:rsidR="009F0280" w:rsidRDefault="009F0280">
      <w:pPr>
        <w:numPr>
          <w:ilvl w:val="0"/>
          <w:numId w:val="2"/>
        </w:numPr>
        <w:ind w:left="0" w:firstLineChars="200" w:firstLine="480"/>
        <w:jc w:val="both"/>
        <w:rPr>
          <w:rFonts w:ascii="宋体" w:hAnsi="宋体"/>
          <w:sz w:val="24"/>
        </w:rPr>
      </w:pPr>
      <w:r>
        <w:rPr>
          <w:rFonts w:ascii="宋体" w:hAnsi="宋体" w:hint="eastAsia"/>
          <w:sz w:val="24"/>
        </w:rPr>
        <w:t>组装过程中因把装在变压器本体及各种部件上的盖板拆下，所以，要充分注意勿让螺栓、螺母、工具类，白布、灰尘等进入本体及各部件内</w:t>
      </w:r>
      <w:r>
        <w:rPr>
          <w:rFonts w:ascii="宋体" w:hAnsi="宋体"/>
          <w:sz w:val="24"/>
        </w:rPr>
        <w:t xml:space="preserve"> </w:t>
      </w:r>
      <w:r>
        <w:rPr>
          <w:rFonts w:ascii="宋体" w:hAnsi="宋体"/>
          <w:sz w:val="24"/>
        </w:rPr>
        <w:t>。</w:t>
      </w:r>
    </w:p>
    <w:p w14:paraId="5B08E2A5" w14:textId="77777777" w:rsidR="009F0280" w:rsidRDefault="009F0280">
      <w:pPr>
        <w:numPr>
          <w:ilvl w:val="0"/>
          <w:numId w:val="2"/>
        </w:numPr>
        <w:ind w:left="0" w:firstLineChars="200" w:firstLine="480"/>
        <w:jc w:val="both"/>
        <w:rPr>
          <w:rFonts w:ascii="宋体" w:hAnsi="宋体" w:hint="eastAsia"/>
          <w:sz w:val="24"/>
        </w:rPr>
      </w:pPr>
      <w:r>
        <w:rPr>
          <w:rFonts w:ascii="宋体" w:hAnsi="宋体" w:hint="eastAsia"/>
          <w:sz w:val="24"/>
        </w:rPr>
        <w:t>变压器内部的导电部分紧固，要进行力矩管理。</w:t>
      </w:r>
    </w:p>
    <w:p w14:paraId="7EEBAAA1" w14:textId="77777777" w:rsidR="009F0280" w:rsidRDefault="009F0280">
      <w:pPr>
        <w:numPr>
          <w:ilvl w:val="0"/>
          <w:numId w:val="2"/>
        </w:numPr>
        <w:ind w:left="0" w:firstLineChars="200" w:firstLine="480"/>
        <w:jc w:val="both"/>
        <w:rPr>
          <w:rFonts w:ascii="宋体" w:hAnsi="宋体" w:hint="eastAsia"/>
          <w:sz w:val="24"/>
        </w:rPr>
      </w:pPr>
      <w:r>
        <w:rPr>
          <w:rFonts w:ascii="宋体" w:hAnsi="宋体" w:hint="eastAsia"/>
          <w:sz w:val="24"/>
        </w:rPr>
        <w:t>橡胶密封件的使用：</w:t>
      </w:r>
    </w:p>
    <w:p w14:paraId="31FDE8C3" w14:textId="77777777" w:rsidR="009F0280" w:rsidRDefault="009F0280">
      <w:pPr>
        <w:numPr>
          <w:ilvl w:val="0"/>
          <w:numId w:val="3"/>
        </w:numPr>
        <w:ind w:left="0" w:firstLineChars="200" w:firstLine="480"/>
        <w:rPr>
          <w:rFonts w:ascii="宋体" w:hAnsi="宋体" w:hint="eastAsia"/>
          <w:sz w:val="24"/>
        </w:rPr>
      </w:pPr>
      <w:r>
        <w:rPr>
          <w:rFonts w:ascii="宋体" w:hAnsi="宋体" w:hint="eastAsia"/>
          <w:sz w:val="24"/>
        </w:rPr>
        <w:t>橡胶密封件使用前须进行检查，若有不合格，立即进行更换。</w:t>
      </w:r>
    </w:p>
    <w:p w14:paraId="74D7477F" w14:textId="77777777" w:rsidR="009F0280" w:rsidRDefault="009F0280">
      <w:pPr>
        <w:numPr>
          <w:ilvl w:val="0"/>
          <w:numId w:val="3"/>
        </w:numPr>
        <w:ind w:left="0" w:firstLineChars="200" w:firstLine="480"/>
        <w:rPr>
          <w:rFonts w:ascii="宋体" w:hAnsi="宋体" w:hint="eastAsia"/>
          <w:sz w:val="24"/>
        </w:rPr>
      </w:pPr>
      <w:r>
        <w:rPr>
          <w:rFonts w:ascii="宋体" w:hAnsi="宋体" w:hint="eastAsia"/>
          <w:sz w:val="24"/>
        </w:rPr>
        <w:t>接触橡胶密封件的面要光滑且无锈、垃圾、涂料等，因此，密封件要在除去锈斑，垃圾，涂料等后用甲苯或酒精清洗。</w:t>
      </w:r>
    </w:p>
    <w:p w14:paraId="01DEB7FF" w14:textId="77777777" w:rsidR="009F0280" w:rsidRDefault="009F0280">
      <w:pPr>
        <w:numPr>
          <w:ilvl w:val="0"/>
          <w:numId w:val="2"/>
        </w:numPr>
        <w:ind w:left="0" w:firstLineChars="200" w:firstLine="480"/>
        <w:jc w:val="both"/>
        <w:rPr>
          <w:rFonts w:ascii="宋体" w:hAnsi="宋体" w:hint="eastAsia"/>
          <w:sz w:val="24"/>
        </w:rPr>
      </w:pPr>
      <w:r>
        <w:rPr>
          <w:rFonts w:ascii="宋体" w:hAnsi="宋体" w:hint="eastAsia"/>
          <w:sz w:val="24"/>
        </w:rPr>
        <w:t>橡胶密封件的紧固方法</w:t>
      </w:r>
    </w:p>
    <w:p w14:paraId="584551A1" w14:textId="77777777" w:rsidR="009F0280" w:rsidRDefault="009F0280">
      <w:pPr>
        <w:numPr>
          <w:ilvl w:val="0"/>
          <w:numId w:val="4"/>
        </w:numPr>
        <w:ind w:left="0" w:firstLineChars="200" w:firstLine="480"/>
        <w:rPr>
          <w:rFonts w:ascii="宋体" w:hAnsi="宋体"/>
          <w:sz w:val="24"/>
        </w:rPr>
      </w:pPr>
      <w:r>
        <w:rPr>
          <w:rFonts w:ascii="宋体" w:hAnsi="宋体"/>
          <w:sz w:val="24"/>
        </w:rPr>
        <w:t>螺栓紧固不是一次性紧固，而是以对角线的位置起，一次一点一点紧固，四周螺丝分</w:t>
      </w:r>
      <w:r>
        <w:rPr>
          <w:rFonts w:ascii="宋体" w:hAnsi="宋体"/>
          <w:sz w:val="24"/>
        </w:rPr>
        <w:t>4~5</w:t>
      </w:r>
      <w:r>
        <w:rPr>
          <w:rFonts w:ascii="宋体" w:hAnsi="宋体"/>
          <w:sz w:val="24"/>
        </w:rPr>
        <w:t>次紧固。如下图紧固顺序为：</w:t>
      </w:r>
      <w:r>
        <w:rPr>
          <w:rFonts w:ascii="宋体" w:hAnsi="宋体"/>
          <w:sz w:val="24"/>
        </w:rPr>
        <w:t>1→2→3→4→5→6→7→8→1→</w:t>
      </w:r>
    </w:p>
    <w:p w14:paraId="76597CD5" w14:textId="77777777" w:rsidR="009F0280" w:rsidRDefault="009F0280">
      <w:pPr>
        <w:ind w:firstLineChars="200" w:firstLine="560"/>
        <w:jc w:val="center"/>
        <w:rPr>
          <w:rFonts w:eastAsia="仿宋_GB2312" w:hint="eastAsia"/>
          <w:sz w:val="28"/>
        </w:rPr>
      </w:pPr>
      <w:r>
        <w:rPr>
          <w:rFonts w:eastAsia="仿宋_GB2312" w:hint="eastAsia"/>
          <w:sz w:val="28"/>
        </w:rPr>
        <w:pict w14:anchorId="69C01373">
          <v:shape id="图片 3" o:spid="_x0000_i1031" type="#_x0000_t75" style="width:88.4pt;height:74.2pt;mso-wrap-style:square;mso-position-horizontal-relative:page;mso-position-vertical-relative:page">
            <v:imagedata r:id="rId16" o:title="44"/>
          </v:shape>
        </w:pict>
      </w:r>
    </w:p>
    <w:p w14:paraId="6216E512" w14:textId="77777777" w:rsidR="009F0280" w:rsidRDefault="009F0280">
      <w:pPr>
        <w:numPr>
          <w:ilvl w:val="0"/>
          <w:numId w:val="4"/>
        </w:numPr>
        <w:ind w:left="0" w:firstLineChars="200" w:firstLine="480"/>
        <w:rPr>
          <w:rFonts w:ascii="宋体" w:hAnsi="宋体" w:hint="eastAsia"/>
          <w:sz w:val="24"/>
        </w:rPr>
      </w:pPr>
      <w:r>
        <w:rPr>
          <w:rFonts w:ascii="宋体" w:hAnsi="宋体"/>
          <w:sz w:val="24"/>
        </w:rPr>
        <w:t>紧固后的检查：目视检查紧固后的橡胶密封件是否均匀紧固，确认法兰间的间隙是否为</w:t>
      </w:r>
      <w:r>
        <w:rPr>
          <w:rFonts w:ascii="宋体" w:hAnsi="宋体"/>
          <w:sz w:val="24"/>
        </w:rPr>
        <w:t>0~0.5mm</w:t>
      </w:r>
      <w:r>
        <w:rPr>
          <w:rFonts w:ascii="宋体" w:hAnsi="宋体"/>
          <w:sz w:val="24"/>
        </w:rPr>
        <w:t>以下。橡胶密封件示意图如下</w:t>
      </w:r>
      <w:r>
        <w:rPr>
          <w:rFonts w:ascii="宋体" w:hAnsi="宋体" w:hint="eastAsia"/>
          <w:sz w:val="24"/>
        </w:rPr>
        <w:t>：</w:t>
      </w:r>
    </w:p>
    <w:p w14:paraId="235EE0BF" w14:textId="77777777" w:rsidR="009F0280" w:rsidRDefault="009F0280">
      <w:pPr>
        <w:ind w:leftChars="200" w:left="420"/>
        <w:rPr>
          <w:rFonts w:ascii="宋体" w:hAnsi="宋体" w:hint="eastAsia"/>
          <w:sz w:val="24"/>
        </w:rPr>
      </w:pPr>
      <w:r>
        <w:rPr>
          <w:rFonts w:ascii="仿宋" w:eastAsia="仿宋" w:hAnsi="仿宋" w:hint="eastAsia"/>
          <w:sz w:val="28"/>
          <w:lang w:val="en-US" w:eastAsia="zh-CN"/>
        </w:rPr>
        <w:pict w14:anchorId="066B4090">
          <v:shape id="图片 39" o:spid="_x0000_s2087" type="#_x0000_t75" style="position:absolute;left:0;text-align:left;margin-left:67.35pt;margin-top:7.75pt;width:278.15pt;height:60.75pt;z-index:251653120;mso-wrap-style:square" o:allowoverlap="f">
            <v:imagedata r:id="rId17" o:title=""/>
          </v:shape>
        </w:pict>
      </w:r>
    </w:p>
    <w:p w14:paraId="09E0C6DF" w14:textId="77777777" w:rsidR="009F0280" w:rsidRDefault="009F0280">
      <w:pPr>
        <w:rPr>
          <w:rFonts w:ascii="宋体" w:hAnsi="宋体" w:hint="eastAsia"/>
          <w:sz w:val="24"/>
        </w:rPr>
      </w:pPr>
    </w:p>
    <w:p w14:paraId="0F3A176E" w14:textId="77777777" w:rsidR="009F0280" w:rsidRDefault="009F0280">
      <w:pPr>
        <w:rPr>
          <w:rFonts w:ascii="宋体" w:hAnsi="宋体" w:hint="eastAsia"/>
          <w:sz w:val="24"/>
        </w:rPr>
      </w:pPr>
    </w:p>
    <w:p w14:paraId="42A19633" w14:textId="77777777" w:rsidR="009F0280" w:rsidRDefault="009F0280">
      <w:pPr>
        <w:numPr>
          <w:ilvl w:val="0"/>
          <w:numId w:val="2"/>
        </w:numPr>
        <w:ind w:left="0" w:firstLineChars="200" w:firstLine="480"/>
        <w:jc w:val="both"/>
        <w:rPr>
          <w:rFonts w:ascii="宋体" w:hAnsi="宋体" w:hint="eastAsia"/>
          <w:sz w:val="24"/>
        </w:rPr>
      </w:pPr>
      <w:r>
        <w:rPr>
          <w:rFonts w:ascii="宋体" w:hAnsi="宋体" w:hint="eastAsia"/>
          <w:sz w:val="24"/>
        </w:rPr>
        <w:t>绝缘油标准</w:t>
      </w:r>
    </w:p>
    <w:tbl>
      <w:tblPr>
        <w:tblpPr w:leftFromText="180" w:rightFromText="180" w:vertAnchor="text" w:tblpXSpec="center" w:tblpY="1"/>
        <w:tblOverlap w:val="never"/>
        <w:tblW w:w="0" w:type="auto"/>
        <w:tblInd w:w="0"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169"/>
        <w:gridCol w:w="1418"/>
        <w:gridCol w:w="1134"/>
        <w:gridCol w:w="1559"/>
        <w:gridCol w:w="2268"/>
        <w:gridCol w:w="1808"/>
      </w:tblGrid>
      <w:tr w:rsidR="00000000" w14:paraId="15FE6570" w14:textId="77777777">
        <w:trPr>
          <w:trHeight w:hRule="exact" w:val="454"/>
        </w:trPr>
        <w:tc>
          <w:tcPr>
            <w:tcW w:w="2587" w:type="dxa"/>
            <w:gridSpan w:val="2"/>
            <w:tcBorders>
              <w:top w:val="single" w:sz="12" w:space="0" w:color="auto"/>
              <w:bottom w:val="single" w:sz="4" w:space="0" w:color="auto"/>
            </w:tcBorders>
            <w:shd w:val="clear" w:color="auto" w:fill="D9D9D9"/>
            <w:vAlign w:val="center"/>
          </w:tcPr>
          <w:p w14:paraId="4C0C080E" w14:textId="77777777" w:rsidR="009F0280" w:rsidRDefault="009F0280">
            <w:pPr>
              <w:jc w:val="center"/>
              <w:rPr>
                <w:rFonts w:ascii="宋体" w:hAnsi="宋体"/>
                <w:b/>
              </w:rPr>
            </w:pPr>
            <w:r>
              <w:rPr>
                <w:rFonts w:ascii="宋体" w:hAnsi="宋体"/>
                <w:b/>
              </w:rPr>
              <w:lastRenderedPageBreak/>
              <w:t>试验项目</w:t>
            </w:r>
          </w:p>
        </w:tc>
        <w:tc>
          <w:tcPr>
            <w:tcW w:w="1134" w:type="dxa"/>
            <w:tcBorders>
              <w:top w:val="single" w:sz="12" w:space="0" w:color="auto"/>
              <w:bottom w:val="single" w:sz="4" w:space="0" w:color="auto"/>
            </w:tcBorders>
            <w:shd w:val="clear" w:color="auto" w:fill="D9D9D9"/>
            <w:vAlign w:val="center"/>
          </w:tcPr>
          <w:p w14:paraId="049DDFA6" w14:textId="77777777" w:rsidR="009F0280" w:rsidRDefault="009F0280">
            <w:pPr>
              <w:jc w:val="center"/>
              <w:rPr>
                <w:rFonts w:ascii="宋体" w:hAnsi="宋体"/>
                <w:b/>
              </w:rPr>
            </w:pPr>
            <w:r>
              <w:rPr>
                <w:rFonts w:ascii="宋体" w:hAnsi="宋体"/>
                <w:b/>
              </w:rPr>
              <w:t>基本要求</w:t>
            </w:r>
          </w:p>
        </w:tc>
        <w:tc>
          <w:tcPr>
            <w:tcW w:w="1559" w:type="dxa"/>
            <w:tcBorders>
              <w:top w:val="single" w:sz="12" w:space="0" w:color="auto"/>
              <w:bottom w:val="single" w:sz="4" w:space="0" w:color="auto"/>
            </w:tcBorders>
            <w:shd w:val="clear" w:color="auto" w:fill="D9D9D9"/>
            <w:vAlign w:val="center"/>
          </w:tcPr>
          <w:p w14:paraId="37999F9F" w14:textId="77777777" w:rsidR="009F0280" w:rsidRDefault="009F0280">
            <w:pPr>
              <w:jc w:val="center"/>
              <w:rPr>
                <w:rFonts w:ascii="宋体" w:hAnsi="宋体"/>
                <w:b/>
              </w:rPr>
            </w:pPr>
            <w:r>
              <w:rPr>
                <w:rFonts w:ascii="宋体" w:hAnsi="宋体"/>
                <w:b/>
              </w:rPr>
              <w:t>注油</w:t>
            </w:r>
            <w:r>
              <w:rPr>
                <w:rFonts w:ascii="宋体" w:hAnsi="宋体" w:hint="eastAsia"/>
                <w:b/>
              </w:rPr>
              <w:t>前</w:t>
            </w:r>
          </w:p>
        </w:tc>
        <w:tc>
          <w:tcPr>
            <w:tcW w:w="2268" w:type="dxa"/>
            <w:tcBorders>
              <w:top w:val="single" w:sz="12" w:space="0" w:color="auto"/>
              <w:bottom w:val="single" w:sz="4" w:space="0" w:color="auto"/>
            </w:tcBorders>
            <w:shd w:val="clear" w:color="auto" w:fill="D9D9D9"/>
            <w:vAlign w:val="center"/>
          </w:tcPr>
          <w:p w14:paraId="1B8D7912" w14:textId="77777777" w:rsidR="009F0280" w:rsidRDefault="009F0280">
            <w:pPr>
              <w:jc w:val="center"/>
              <w:rPr>
                <w:rFonts w:ascii="宋体" w:hAnsi="宋体"/>
                <w:b/>
              </w:rPr>
            </w:pPr>
            <w:r>
              <w:rPr>
                <w:rFonts w:ascii="宋体" w:hAnsi="宋体"/>
                <w:b/>
              </w:rPr>
              <w:t>热油循环后施加电压前</w:t>
            </w:r>
          </w:p>
        </w:tc>
        <w:tc>
          <w:tcPr>
            <w:tcW w:w="1808" w:type="dxa"/>
            <w:tcBorders>
              <w:top w:val="single" w:sz="12" w:space="0" w:color="auto"/>
              <w:bottom w:val="single" w:sz="4" w:space="0" w:color="auto"/>
            </w:tcBorders>
            <w:shd w:val="clear" w:color="auto" w:fill="D9D9D9"/>
            <w:vAlign w:val="center"/>
          </w:tcPr>
          <w:p w14:paraId="1D6A6701" w14:textId="77777777" w:rsidR="009F0280" w:rsidRDefault="009F0280">
            <w:pPr>
              <w:jc w:val="center"/>
              <w:rPr>
                <w:rFonts w:ascii="宋体" w:hAnsi="宋体"/>
                <w:b/>
              </w:rPr>
            </w:pPr>
            <w:r>
              <w:rPr>
                <w:rFonts w:ascii="宋体" w:hAnsi="宋体"/>
                <w:b/>
              </w:rPr>
              <w:t>耐压</w:t>
            </w:r>
            <w:r>
              <w:rPr>
                <w:rFonts w:ascii="宋体" w:hAnsi="宋体" w:hint="eastAsia"/>
                <w:b/>
              </w:rPr>
              <w:t>、局放</w:t>
            </w:r>
            <w:r>
              <w:rPr>
                <w:rFonts w:ascii="宋体" w:hAnsi="宋体"/>
                <w:b/>
              </w:rPr>
              <w:t>后</w:t>
            </w:r>
          </w:p>
        </w:tc>
      </w:tr>
      <w:tr w:rsidR="00000000" w14:paraId="258BF46F" w14:textId="77777777">
        <w:trPr>
          <w:trHeight w:hRule="exact" w:val="454"/>
        </w:trPr>
        <w:tc>
          <w:tcPr>
            <w:tcW w:w="2587" w:type="dxa"/>
            <w:gridSpan w:val="2"/>
            <w:tcBorders>
              <w:top w:val="single" w:sz="4" w:space="0" w:color="auto"/>
              <w:bottom w:val="single" w:sz="4" w:space="0" w:color="auto"/>
            </w:tcBorders>
            <w:vAlign w:val="center"/>
          </w:tcPr>
          <w:p w14:paraId="5B862585" w14:textId="77777777" w:rsidR="009F0280" w:rsidRDefault="009F0280">
            <w:pPr>
              <w:jc w:val="both"/>
              <w:rPr>
                <w:rFonts w:ascii="宋体" w:hAnsi="宋体"/>
              </w:rPr>
            </w:pPr>
            <w:r>
              <w:rPr>
                <w:rFonts w:ascii="宋体" w:hAnsi="宋体"/>
              </w:rPr>
              <w:t>电气强度（</w:t>
            </w:r>
            <w:r>
              <w:rPr>
                <w:rFonts w:ascii="宋体" w:hAnsi="宋体"/>
              </w:rPr>
              <w:t>kV</w:t>
            </w:r>
            <w:r>
              <w:rPr>
                <w:rFonts w:ascii="宋体" w:hAnsi="宋体"/>
              </w:rPr>
              <w:t>）</w:t>
            </w:r>
          </w:p>
        </w:tc>
        <w:tc>
          <w:tcPr>
            <w:tcW w:w="1134" w:type="dxa"/>
            <w:tcBorders>
              <w:top w:val="single" w:sz="4" w:space="0" w:color="auto"/>
              <w:bottom w:val="single" w:sz="4" w:space="0" w:color="auto"/>
            </w:tcBorders>
            <w:vAlign w:val="center"/>
          </w:tcPr>
          <w:p w14:paraId="445A431F" w14:textId="77777777" w:rsidR="009F0280" w:rsidRDefault="009F0280">
            <w:pPr>
              <w:jc w:val="center"/>
              <w:rPr>
                <w:rFonts w:ascii="宋体" w:hAnsi="宋体"/>
              </w:rPr>
            </w:pPr>
            <w:r>
              <w:rPr>
                <w:rFonts w:ascii="宋体" w:hAnsi="宋体"/>
              </w:rPr>
              <w:t>≥40</w:t>
            </w:r>
          </w:p>
        </w:tc>
        <w:tc>
          <w:tcPr>
            <w:tcW w:w="1559" w:type="dxa"/>
            <w:tcBorders>
              <w:top w:val="single" w:sz="4" w:space="0" w:color="auto"/>
              <w:bottom w:val="single" w:sz="4" w:space="0" w:color="auto"/>
            </w:tcBorders>
            <w:vAlign w:val="center"/>
          </w:tcPr>
          <w:p w14:paraId="55CDD400" w14:textId="77777777" w:rsidR="009F0280" w:rsidRDefault="009F0280">
            <w:pPr>
              <w:jc w:val="center"/>
              <w:rPr>
                <w:rFonts w:ascii="宋体" w:hAnsi="宋体"/>
              </w:rPr>
            </w:pPr>
            <w:r>
              <w:rPr>
                <w:rFonts w:ascii="宋体" w:hAnsi="宋体"/>
              </w:rPr>
              <w:t>≥</w:t>
            </w:r>
            <w:r>
              <w:rPr>
                <w:rFonts w:ascii="宋体" w:hAnsi="宋体" w:hint="eastAsia"/>
              </w:rPr>
              <w:t>60</w:t>
            </w:r>
          </w:p>
        </w:tc>
        <w:tc>
          <w:tcPr>
            <w:tcW w:w="2268" w:type="dxa"/>
            <w:tcBorders>
              <w:top w:val="single" w:sz="4" w:space="0" w:color="auto"/>
              <w:bottom w:val="single" w:sz="4" w:space="0" w:color="auto"/>
            </w:tcBorders>
            <w:vAlign w:val="center"/>
          </w:tcPr>
          <w:p w14:paraId="544AF8BD" w14:textId="77777777" w:rsidR="009F0280" w:rsidRDefault="009F0280">
            <w:pPr>
              <w:jc w:val="center"/>
              <w:rPr>
                <w:rFonts w:ascii="宋体" w:hAnsi="宋体"/>
              </w:rPr>
            </w:pPr>
            <w:r>
              <w:rPr>
                <w:rFonts w:ascii="宋体" w:hAnsi="宋体"/>
              </w:rPr>
              <w:t>≥</w:t>
            </w:r>
            <w:r>
              <w:rPr>
                <w:rFonts w:ascii="宋体" w:hAnsi="宋体" w:hint="eastAsia"/>
              </w:rPr>
              <w:t>60</w:t>
            </w:r>
          </w:p>
        </w:tc>
        <w:tc>
          <w:tcPr>
            <w:tcW w:w="1808" w:type="dxa"/>
            <w:tcBorders>
              <w:top w:val="single" w:sz="4" w:space="0" w:color="auto"/>
              <w:bottom w:val="single" w:sz="4" w:space="0" w:color="auto"/>
            </w:tcBorders>
            <w:vAlign w:val="center"/>
          </w:tcPr>
          <w:p w14:paraId="5B354459" w14:textId="77777777" w:rsidR="009F0280" w:rsidRDefault="009F0280">
            <w:pPr>
              <w:jc w:val="center"/>
              <w:rPr>
                <w:rFonts w:ascii="宋体" w:hAnsi="宋体"/>
              </w:rPr>
            </w:pPr>
            <w:r>
              <w:rPr>
                <w:rFonts w:ascii="宋体" w:hAnsi="宋体"/>
              </w:rPr>
              <w:t>≥</w:t>
            </w:r>
            <w:r>
              <w:rPr>
                <w:rFonts w:ascii="宋体" w:hAnsi="宋体" w:hint="eastAsia"/>
              </w:rPr>
              <w:t>60</w:t>
            </w:r>
          </w:p>
        </w:tc>
      </w:tr>
      <w:tr w:rsidR="00000000" w14:paraId="6F52F20F" w14:textId="77777777">
        <w:trPr>
          <w:trHeight w:hRule="exact" w:val="454"/>
        </w:trPr>
        <w:tc>
          <w:tcPr>
            <w:tcW w:w="2587" w:type="dxa"/>
            <w:gridSpan w:val="2"/>
            <w:tcBorders>
              <w:top w:val="single" w:sz="4" w:space="0" w:color="auto"/>
              <w:bottom w:val="single" w:sz="4" w:space="0" w:color="auto"/>
            </w:tcBorders>
            <w:vAlign w:val="center"/>
          </w:tcPr>
          <w:p w14:paraId="052D0199" w14:textId="77777777" w:rsidR="009F0280" w:rsidRDefault="009F0280">
            <w:pPr>
              <w:jc w:val="both"/>
              <w:rPr>
                <w:rFonts w:ascii="宋体" w:hAnsi="宋体"/>
              </w:rPr>
            </w:pPr>
            <w:r>
              <w:rPr>
                <w:rFonts w:ascii="宋体" w:hAnsi="宋体"/>
              </w:rPr>
              <w:t>含水量（</w:t>
            </w:r>
            <w:r>
              <w:rPr>
                <w:rFonts w:ascii="宋体" w:hAnsi="宋体"/>
                <w:kern w:val="2"/>
              </w:rPr>
              <w:t>µL/L</w:t>
            </w:r>
            <w:r>
              <w:rPr>
                <w:rFonts w:ascii="宋体" w:hAnsi="宋体"/>
                <w:kern w:val="2"/>
              </w:rPr>
              <w:t>）</w:t>
            </w:r>
          </w:p>
        </w:tc>
        <w:tc>
          <w:tcPr>
            <w:tcW w:w="1134" w:type="dxa"/>
            <w:tcBorders>
              <w:top w:val="single" w:sz="4" w:space="0" w:color="auto"/>
              <w:bottom w:val="single" w:sz="4" w:space="0" w:color="auto"/>
            </w:tcBorders>
            <w:vAlign w:val="center"/>
          </w:tcPr>
          <w:p w14:paraId="2AA2F1B2" w14:textId="77777777" w:rsidR="009F0280" w:rsidRDefault="009F0280">
            <w:pPr>
              <w:jc w:val="center"/>
              <w:rPr>
                <w:rFonts w:ascii="宋体" w:hAnsi="宋体"/>
              </w:rPr>
            </w:pPr>
            <w:r>
              <w:rPr>
                <w:rFonts w:ascii="宋体" w:hAnsi="宋体"/>
              </w:rPr>
              <w:t>≤20</w:t>
            </w:r>
          </w:p>
        </w:tc>
        <w:tc>
          <w:tcPr>
            <w:tcW w:w="1559" w:type="dxa"/>
            <w:tcBorders>
              <w:top w:val="single" w:sz="4" w:space="0" w:color="auto"/>
              <w:bottom w:val="single" w:sz="4" w:space="0" w:color="auto"/>
            </w:tcBorders>
            <w:vAlign w:val="center"/>
          </w:tcPr>
          <w:p w14:paraId="481F0C76" w14:textId="77777777" w:rsidR="009F0280" w:rsidRDefault="009F0280">
            <w:pPr>
              <w:jc w:val="center"/>
              <w:rPr>
                <w:rFonts w:ascii="宋体" w:hAnsi="宋体"/>
              </w:rPr>
            </w:pPr>
            <w:r>
              <w:rPr>
                <w:rFonts w:ascii="宋体" w:hAnsi="宋体"/>
              </w:rPr>
              <w:t>≤1</w:t>
            </w:r>
            <w:r>
              <w:rPr>
                <w:rFonts w:ascii="宋体" w:hAnsi="宋体" w:hint="eastAsia"/>
              </w:rPr>
              <w:t>0</w:t>
            </w:r>
          </w:p>
        </w:tc>
        <w:tc>
          <w:tcPr>
            <w:tcW w:w="2268" w:type="dxa"/>
            <w:tcBorders>
              <w:top w:val="single" w:sz="4" w:space="0" w:color="auto"/>
              <w:bottom w:val="single" w:sz="4" w:space="0" w:color="auto"/>
            </w:tcBorders>
            <w:vAlign w:val="center"/>
          </w:tcPr>
          <w:p w14:paraId="6A2DD9B1" w14:textId="77777777" w:rsidR="009F0280" w:rsidRDefault="009F0280">
            <w:pPr>
              <w:jc w:val="center"/>
              <w:rPr>
                <w:rFonts w:ascii="宋体" w:hAnsi="宋体"/>
              </w:rPr>
            </w:pPr>
            <w:r>
              <w:rPr>
                <w:rFonts w:ascii="宋体" w:hAnsi="宋体"/>
              </w:rPr>
              <w:t>≤1</w:t>
            </w:r>
            <w:r>
              <w:rPr>
                <w:rFonts w:ascii="宋体" w:hAnsi="宋体" w:hint="eastAsia"/>
              </w:rPr>
              <w:t>0</w:t>
            </w:r>
          </w:p>
        </w:tc>
        <w:tc>
          <w:tcPr>
            <w:tcW w:w="1808" w:type="dxa"/>
            <w:tcBorders>
              <w:top w:val="single" w:sz="4" w:space="0" w:color="auto"/>
              <w:bottom w:val="single" w:sz="4" w:space="0" w:color="auto"/>
            </w:tcBorders>
            <w:vAlign w:val="center"/>
          </w:tcPr>
          <w:p w14:paraId="7C05386F" w14:textId="77777777" w:rsidR="009F0280" w:rsidRDefault="009F0280">
            <w:pPr>
              <w:jc w:val="center"/>
              <w:rPr>
                <w:rFonts w:ascii="宋体" w:hAnsi="宋体"/>
              </w:rPr>
            </w:pPr>
            <w:r>
              <w:rPr>
                <w:rFonts w:ascii="宋体" w:hAnsi="宋体"/>
              </w:rPr>
              <w:t>≤1</w:t>
            </w:r>
            <w:r>
              <w:rPr>
                <w:rFonts w:ascii="宋体" w:hAnsi="宋体" w:hint="eastAsia"/>
              </w:rPr>
              <w:t>0</w:t>
            </w:r>
          </w:p>
        </w:tc>
      </w:tr>
      <w:tr w:rsidR="00000000" w14:paraId="75E2BB28" w14:textId="77777777">
        <w:trPr>
          <w:trHeight w:hRule="exact" w:val="454"/>
        </w:trPr>
        <w:tc>
          <w:tcPr>
            <w:tcW w:w="2587" w:type="dxa"/>
            <w:gridSpan w:val="2"/>
            <w:tcBorders>
              <w:top w:val="single" w:sz="4" w:space="0" w:color="auto"/>
              <w:bottom w:val="single" w:sz="4" w:space="0" w:color="auto"/>
            </w:tcBorders>
            <w:vAlign w:val="center"/>
          </w:tcPr>
          <w:p w14:paraId="5C1D0D7A" w14:textId="77777777" w:rsidR="009F0280" w:rsidRDefault="009F0280">
            <w:pPr>
              <w:jc w:val="center"/>
              <w:rPr>
                <w:rFonts w:ascii="宋体" w:hAnsi="宋体"/>
              </w:rPr>
            </w:pPr>
            <w:r>
              <w:rPr>
                <w:rFonts w:ascii="宋体" w:hAnsi="宋体"/>
                <w:kern w:val="2"/>
              </w:rPr>
              <w:t>tanδ</w:t>
            </w:r>
            <w:r>
              <w:rPr>
                <w:rFonts w:ascii="宋体" w:hAnsi="宋体"/>
                <w:kern w:val="2"/>
              </w:rPr>
              <w:t>（</w:t>
            </w:r>
            <w:r>
              <w:rPr>
                <w:rFonts w:ascii="宋体" w:hAnsi="宋体"/>
                <w:kern w:val="2"/>
              </w:rPr>
              <w:t>%</w:t>
            </w:r>
            <w:r>
              <w:rPr>
                <w:rFonts w:ascii="宋体" w:hAnsi="宋体"/>
                <w:kern w:val="2"/>
              </w:rPr>
              <w:t>）（</w:t>
            </w:r>
            <w:r>
              <w:rPr>
                <w:rFonts w:ascii="宋体" w:hAnsi="宋体"/>
                <w:kern w:val="2"/>
              </w:rPr>
              <w:t>90</w:t>
            </w:r>
            <w:r>
              <w:rPr>
                <w:rFonts w:ascii="宋体" w:hAnsi="宋体" w:hint="eastAsia"/>
                <w:kern w:val="2"/>
              </w:rPr>
              <w:t>℃</w:t>
            </w:r>
            <w:r>
              <w:rPr>
                <w:rFonts w:ascii="宋体" w:hAnsi="宋体"/>
                <w:kern w:val="2"/>
              </w:rPr>
              <w:t>时）</w:t>
            </w:r>
          </w:p>
        </w:tc>
        <w:tc>
          <w:tcPr>
            <w:tcW w:w="1134" w:type="dxa"/>
            <w:tcBorders>
              <w:top w:val="single" w:sz="4" w:space="0" w:color="auto"/>
              <w:bottom w:val="single" w:sz="4" w:space="0" w:color="auto"/>
            </w:tcBorders>
            <w:vAlign w:val="center"/>
          </w:tcPr>
          <w:p w14:paraId="619AEE0A" w14:textId="77777777" w:rsidR="009F0280" w:rsidRDefault="009F0280">
            <w:pPr>
              <w:jc w:val="center"/>
              <w:rPr>
                <w:rFonts w:ascii="宋体" w:hAnsi="宋体"/>
              </w:rPr>
            </w:pPr>
            <w:r>
              <w:rPr>
                <w:rFonts w:ascii="宋体" w:hAnsi="宋体"/>
              </w:rPr>
              <w:t>≤0.5</w:t>
            </w:r>
          </w:p>
        </w:tc>
        <w:tc>
          <w:tcPr>
            <w:tcW w:w="1559" w:type="dxa"/>
            <w:tcBorders>
              <w:top w:val="single" w:sz="4" w:space="0" w:color="auto"/>
              <w:bottom w:val="single" w:sz="4" w:space="0" w:color="auto"/>
            </w:tcBorders>
            <w:vAlign w:val="center"/>
          </w:tcPr>
          <w:p w14:paraId="0FAAE4FB" w14:textId="77777777" w:rsidR="009F0280" w:rsidRDefault="009F0280">
            <w:pPr>
              <w:jc w:val="center"/>
              <w:rPr>
                <w:rFonts w:ascii="宋体" w:hAnsi="宋体"/>
              </w:rPr>
            </w:pPr>
            <w:r>
              <w:rPr>
                <w:rFonts w:ascii="宋体" w:hAnsi="宋体"/>
              </w:rPr>
              <w:t>≤0.5</w:t>
            </w:r>
          </w:p>
        </w:tc>
        <w:tc>
          <w:tcPr>
            <w:tcW w:w="2268" w:type="dxa"/>
            <w:tcBorders>
              <w:top w:val="single" w:sz="4" w:space="0" w:color="auto"/>
              <w:bottom w:val="single" w:sz="4" w:space="0" w:color="auto"/>
            </w:tcBorders>
            <w:vAlign w:val="center"/>
          </w:tcPr>
          <w:p w14:paraId="2A1F2184" w14:textId="77777777" w:rsidR="009F0280" w:rsidRDefault="009F0280">
            <w:pPr>
              <w:jc w:val="center"/>
              <w:rPr>
                <w:rFonts w:ascii="宋体" w:hAnsi="宋体"/>
              </w:rPr>
            </w:pPr>
            <w:r>
              <w:rPr>
                <w:rFonts w:ascii="宋体" w:hAnsi="宋体"/>
              </w:rPr>
              <w:t>≤0.5</w:t>
            </w:r>
          </w:p>
        </w:tc>
        <w:tc>
          <w:tcPr>
            <w:tcW w:w="1808" w:type="dxa"/>
            <w:tcBorders>
              <w:top w:val="single" w:sz="4" w:space="0" w:color="auto"/>
              <w:bottom w:val="single" w:sz="4" w:space="0" w:color="auto"/>
            </w:tcBorders>
            <w:vAlign w:val="center"/>
          </w:tcPr>
          <w:p w14:paraId="07557E80" w14:textId="77777777" w:rsidR="009F0280" w:rsidRDefault="009F0280">
            <w:pPr>
              <w:jc w:val="center"/>
              <w:rPr>
                <w:rFonts w:ascii="宋体" w:hAnsi="宋体"/>
              </w:rPr>
            </w:pPr>
            <w:r>
              <w:rPr>
                <w:rFonts w:ascii="宋体" w:hAnsi="宋体"/>
              </w:rPr>
              <w:t>≤0.5</w:t>
            </w:r>
          </w:p>
        </w:tc>
      </w:tr>
      <w:tr w:rsidR="00000000" w14:paraId="1ED78D0B" w14:textId="77777777">
        <w:trPr>
          <w:trHeight w:hRule="exact" w:val="454"/>
        </w:trPr>
        <w:tc>
          <w:tcPr>
            <w:tcW w:w="1169" w:type="dxa"/>
            <w:vMerge w:val="restart"/>
            <w:tcBorders>
              <w:top w:val="single" w:sz="4" w:space="0" w:color="auto"/>
              <w:bottom w:val="single" w:sz="4" w:space="0" w:color="auto"/>
            </w:tcBorders>
            <w:vAlign w:val="center"/>
          </w:tcPr>
          <w:p w14:paraId="1632D263" w14:textId="77777777" w:rsidR="009F0280" w:rsidRDefault="009F0280">
            <w:pPr>
              <w:jc w:val="both"/>
              <w:rPr>
                <w:rFonts w:ascii="宋体" w:hAnsi="宋体"/>
              </w:rPr>
            </w:pPr>
            <w:r>
              <w:rPr>
                <w:rFonts w:ascii="宋体" w:hAnsi="宋体" w:hint="eastAsia"/>
              </w:rPr>
              <w:t>色谱</w:t>
            </w:r>
          </w:p>
        </w:tc>
        <w:tc>
          <w:tcPr>
            <w:tcW w:w="1418" w:type="dxa"/>
            <w:tcBorders>
              <w:top w:val="single" w:sz="4" w:space="0" w:color="auto"/>
              <w:bottom w:val="single" w:sz="4" w:space="0" w:color="auto"/>
            </w:tcBorders>
            <w:vAlign w:val="center"/>
          </w:tcPr>
          <w:p w14:paraId="36BDE653" w14:textId="77777777" w:rsidR="009F0280" w:rsidRDefault="009F0280">
            <w:pPr>
              <w:jc w:val="both"/>
              <w:rPr>
                <w:rFonts w:ascii="宋体" w:hAnsi="宋体"/>
              </w:rPr>
            </w:pPr>
            <w:r>
              <w:rPr>
                <w:rFonts w:ascii="宋体" w:hAnsi="宋体" w:hint="eastAsia"/>
              </w:rPr>
              <w:t>H2</w:t>
            </w:r>
            <w:r>
              <w:rPr>
                <w:rFonts w:ascii="宋体" w:hAnsi="宋体" w:hint="eastAsia"/>
              </w:rPr>
              <w:t>（</w:t>
            </w:r>
            <w:r>
              <w:rPr>
                <w:rFonts w:ascii="宋体" w:hAnsi="宋体" w:hint="eastAsia"/>
              </w:rPr>
              <w:t>µL/L</w:t>
            </w:r>
            <w:r>
              <w:rPr>
                <w:rFonts w:ascii="宋体" w:hAnsi="宋体" w:hint="eastAsia"/>
              </w:rPr>
              <w:t>）</w:t>
            </w:r>
          </w:p>
        </w:tc>
        <w:tc>
          <w:tcPr>
            <w:tcW w:w="1134" w:type="dxa"/>
            <w:tcBorders>
              <w:top w:val="single" w:sz="4" w:space="0" w:color="auto"/>
              <w:bottom w:val="single" w:sz="4" w:space="0" w:color="auto"/>
              <w:tl2br w:val="single" w:sz="4" w:space="0" w:color="auto"/>
            </w:tcBorders>
            <w:vAlign w:val="center"/>
          </w:tcPr>
          <w:p w14:paraId="2E39C722" w14:textId="77777777" w:rsidR="009F0280" w:rsidRDefault="009F0280">
            <w:pPr>
              <w:jc w:val="both"/>
              <w:rPr>
                <w:rFonts w:ascii="宋体" w:hAnsi="宋体"/>
              </w:rPr>
            </w:pPr>
          </w:p>
        </w:tc>
        <w:tc>
          <w:tcPr>
            <w:tcW w:w="1559" w:type="dxa"/>
            <w:tcBorders>
              <w:top w:val="single" w:sz="4" w:space="0" w:color="auto"/>
              <w:bottom w:val="single" w:sz="4" w:space="0" w:color="auto"/>
            </w:tcBorders>
            <w:vAlign w:val="center"/>
          </w:tcPr>
          <w:p w14:paraId="79993A0A" w14:textId="77777777" w:rsidR="009F0280" w:rsidRDefault="009F0280">
            <w:pPr>
              <w:jc w:val="center"/>
              <w:rPr>
                <w:rFonts w:ascii="宋体" w:hAnsi="宋体"/>
              </w:rPr>
            </w:pPr>
            <w:r>
              <w:rPr>
                <w:rFonts w:ascii="宋体" w:hAnsi="宋体" w:hint="eastAsia"/>
              </w:rPr>
              <w:t>30</w:t>
            </w:r>
          </w:p>
        </w:tc>
        <w:tc>
          <w:tcPr>
            <w:tcW w:w="2268" w:type="dxa"/>
            <w:tcBorders>
              <w:top w:val="single" w:sz="4" w:space="0" w:color="auto"/>
              <w:bottom w:val="single" w:sz="4" w:space="0" w:color="auto"/>
              <w:tl2br w:val="single" w:sz="4" w:space="0" w:color="auto"/>
            </w:tcBorders>
            <w:vAlign w:val="center"/>
          </w:tcPr>
          <w:p w14:paraId="065497E8" w14:textId="77777777" w:rsidR="009F0280" w:rsidRDefault="009F0280">
            <w:pPr>
              <w:jc w:val="center"/>
              <w:rPr>
                <w:rFonts w:ascii="宋体" w:hAnsi="宋体"/>
              </w:rPr>
            </w:pPr>
          </w:p>
        </w:tc>
        <w:tc>
          <w:tcPr>
            <w:tcW w:w="1808" w:type="dxa"/>
            <w:tcBorders>
              <w:top w:val="single" w:sz="4" w:space="0" w:color="auto"/>
              <w:bottom w:val="single" w:sz="4" w:space="0" w:color="auto"/>
            </w:tcBorders>
            <w:vAlign w:val="center"/>
          </w:tcPr>
          <w:p w14:paraId="765465F0" w14:textId="77777777" w:rsidR="009F0280" w:rsidRDefault="009F0280">
            <w:pPr>
              <w:jc w:val="center"/>
              <w:rPr>
                <w:rFonts w:ascii="宋体" w:hAnsi="宋体"/>
              </w:rPr>
            </w:pPr>
            <w:r>
              <w:rPr>
                <w:rFonts w:ascii="宋体" w:hAnsi="宋体" w:hint="eastAsia"/>
              </w:rPr>
              <w:t>30</w:t>
            </w:r>
          </w:p>
        </w:tc>
      </w:tr>
      <w:tr w:rsidR="00000000" w14:paraId="1567CD23" w14:textId="77777777">
        <w:trPr>
          <w:trHeight w:hRule="exact" w:val="454"/>
        </w:trPr>
        <w:tc>
          <w:tcPr>
            <w:tcW w:w="1169" w:type="dxa"/>
            <w:vMerge/>
            <w:tcBorders>
              <w:top w:val="single" w:sz="4" w:space="0" w:color="auto"/>
              <w:bottom w:val="single" w:sz="4" w:space="0" w:color="auto"/>
            </w:tcBorders>
            <w:vAlign w:val="center"/>
          </w:tcPr>
          <w:p w14:paraId="4E4AA55A" w14:textId="77777777" w:rsidR="009F0280" w:rsidRDefault="009F0280">
            <w:pPr>
              <w:jc w:val="both"/>
              <w:rPr>
                <w:rFonts w:ascii="宋体" w:hAnsi="宋体" w:hint="eastAsia"/>
              </w:rPr>
            </w:pPr>
          </w:p>
        </w:tc>
        <w:tc>
          <w:tcPr>
            <w:tcW w:w="1418" w:type="dxa"/>
            <w:tcBorders>
              <w:top w:val="single" w:sz="4" w:space="0" w:color="auto"/>
              <w:bottom w:val="single" w:sz="4" w:space="0" w:color="auto"/>
            </w:tcBorders>
            <w:vAlign w:val="center"/>
          </w:tcPr>
          <w:p w14:paraId="20B65D0A" w14:textId="77777777" w:rsidR="009F0280" w:rsidRDefault="009F0280">
            <w:pPr>
              <w:jc w:val="both"/>
              <w:rPr>
                <w:rFonts w:ascii="宋体" w:hAnsi="宋体"/>
              </w:rPr>
            </w:pPr>
            <w:r>
              <w:rPr>
                <w:rFonts w:ascii="宋体" w:hAnsi="宋体" w:hint="eastAsia"/>
              </w:rPr>
              <w:t>总炔（</w:t>
            </w:r>
            <w:r>
              <w:rPr>
                <w:rFonts w:ascii="宋体" w:hAnsi="宋体" w:hint="eastAsia"/>
              </w:rPr>
              <w:t>µL/L</w:t>
            </w:r>
            <w:r>
              <w:rPr>
                <w:rFonts w:ascii="宋体" w:hAnsi="宋体" w:hint="eastAsia"/>
              </w:rPr>
              <w:t>）</w:t>
            </w:r>
          </w:p>
        </w:tc>
        <w:tc>
          <w:tcPr>
            <w:tcW w:w="1134" w:type="dxa"/>
            <w:tcBorders>
              <w:top w:val="single" w:sz="4" w:space="0" w:color="auto"/>
              <w:bottom w:val="single" w:sz="4" w:space="0" w:color="auto"/>
              <w:tl2br w:val="single" w:sz="4" w:space="0" w:color="auto"/>
            </w:tcBorders>
            <w:vAlign w:val="center"/>
          </w:tcPr>
          <w:p w14:paraId="0F1C1F54" w14:textId="77777777" w:rsidR="009F0280" w:rsidRDefault="009F0280">
            <w:pPr>
              <w:jc w:val="both"/>
              <w:rPr>
                <w:rFonts w:ascii="宋体" w:hAnsi="宋体"/>
              </w:rPr>
            </w:pPr>
          </w:p>
        </w:tc>
        <w:tc>
          <w:tcPr>
            <w:tcW w:w="1559" w:type="dxa"/>
            <w:tcBorders>
              <w:top w:val="single" w:sz="4" w:space="0" w:color="auto"/>
              <w:bottom w:val="single" w:sz="4" w:space="0" w:color="auto"/>
            </w:tcBorders>
            <w:vAlign w:val="center"/>
          </w:tcPr>
          <w:p w14:paraId="44EA9310" w14:textId="77777777" w:rsidR="009F0280" w:rsidRDefault="009F0280">
            <w:pPr>
              <w:jc w:val="center"/>
              <w:rPr>
                <w:rFonts w:ascii="宋体" w:hAnsi="宋体"/>
              </w:rPr>
            </w:pPr>
            <w:r>
              <w:rPr>
                <w:rFonts w:ascii="宋体" w:hAnsi="宋体" w:hint="eastAsia"/>
              </w:rPr>
              <w:t>20</w:t>
            </w:r>
          </w:p>
        </w:tc>
        <w:tc>
          <w:tcPr>
            <w:tcW w:w="2268" w:type="dxa"/>
            <w:tcBorders>
              <w:top w:val="single" w:sz="4" w:space="0" w:color="auto"/>
              <w:bottom w:val="single" w:sz="4" w:space="0" w:color="auto"/>
              <w:tl2br w:val="single" w:sz="4" w:space="0" w:color="auto"/>
            </w:tcBorders>
            <w:vAlign w:val="center"/>
          </w:tcPr>
          <w:p w14:paraId="76189378" w14:textId="77777777" w:rsidR="009F0280" w:rsidRDefault="009F0280">
            <w:pPr>
              <w:jc w:val="center"/>
              <w:rPr>
                <w:rFonts w:ascii="宋体" w:hAnsi="宋体"/>
              </w:rPr>
            </w:pPr>
          </w:p>
        </w:tc>
        <w:tc>
          <w:tcPr>
            <w:tcW w:w="1808" w:type="dxa"/>
            <w:tcBorders>
              <w:top w:val="single" w:sz="4" w:space="0" w:color="auto"/>
              <w:bottom w:val="single" w:sz="4" w:space="0" w:color="auto"/>
            </w:tcBorders>
            <w:vAlign w:val="center"/>
          </w:tcPr>
          <w:p w14:paraId="27DE4773" w14:textId="77777777" w:rsidR="009F0280" w:rsidRDefault="009F0280">
            <w:pPr>
              <w:jc w:val="center"/>
              <w:rPr>
                <w:rFonts w:ascii="宋体" w:hAnsi="宋体"/>
              </w:rPr>
            </w:pPr>
            <w:r>
              <w:rPr>
                <w:rFonts w:ascii="宋体" w:hAnsi="宋体" w:hint="eastAsia"/>
              </w:rPr>
              <w:t>20</w:t>
            </w:r>
          </w:p>
        </w:tc>
      </w:tr>
      <w:tr w:rsidR="00000000" w14:paraId="2A11CAA5" w14:textId="77777777">
        <w:trPr>
          <w:trHeight w:hRule="exact" w:val="454"/>
        </w:trPr>
        <w:tc>
          <w:tcPr>
            <w:tcW w:w="1169" w:type="dxa"/>
            <w:vMerge/>
            <w:tcBorders>
              <w:top w:val="single" w:sz="4" w:space="0" w:color="auto"/>
              <w:bottom w:val="single" w:sz="12" w:space="0" w:color="auto"/>
            </w:tcBorders>
            <w:vAlign w:val="center"/>
          </w:tcPr>
          <w:p w14:paraId="4A3580B2" w14:textId="77777777" w:rsidR="009F0280" w:rsidRDefault="009F0280">
            <w:pPr>
              <w:jc w:val="both"/>
              <w:rPr>
                <w:rFonts w:ascii="宋体" w:hAnsi="宋体" w:hint="eastAsia"/>
              </w:rPr>
            </w:pPr>
          </w:p>
        </w:tc>
        <w:tc>
          <w:tcPr>
            <w:tcW w:w="1418" w:type="dxa"/>
            <w:tcBorders>
              <w:top w:val="single" w:sz="4" w:space="0" w:color="auto"/>
              <w:bottom w:val="single" w:sz="12" w:space="0" w:color="auto"/>
            </w:tcBorders>
            <w:vAlign w:val="center"/>
          </w:tcPr>
          <w:p w14:paraId="0197035C" w14:textId="77777777" w:rsidR="009F0280" w:rsidRDefault="009F0280">
            <w:pPr>
              <w:jc w:val="both"/>
              <w:rPr>
                <w:rFonts w:ascii="宋体" w:hAnsi="宋体"/>
              </w:rPr>
            </w:pPr>
            <w:r>
              <w:rPr>
                <w:rFonts w:ascii="宋体" w:hAnsi="宋体" w:hint="eastAsia"/>
              </w:rPr>
              <w:t>乙炔（</w:t>
            </w:r>
            <w:r>
              <w:rPr>
                <w:rFonts w:ascii="宋体" w:hAnsi="宋体" w:hint="eastAsia"/>
              </w:rPr>
              <w:t>µL/L</w:t>
            </w:r>
            <w:r>
              <w:rPr>
                <w:rFonts w:ascii="宋体" w:hAnsi="宋体" w:hint="eastAsia"/>
              </w:rPr>
              <w:t>）</w:t>
            </w:r>
          </w:p>
        </w:tc>
        <w:tc>
          <w:tcPr>
            <w:tcW w:w="1134" w:type="dxa"/>
            <w:tcBorders>
              <w:top w:val="single" w:sz="4" w:space="0" w:color="auto"/>
              <w:bottom w:val="single" w:sz="12" w:space="0" w:color="auto"/>
              <w:tl2br w:val="single" w:sz="4" w:space="0" w:color="auto"/>
            </w:tcBorders>
            <w:vAlign w:val="center"/>
          </w:tcPr>
          <w:p w14:paraId="196899F8" w14:textId="77777777" w:rsidR="009F0280" w:rsidRDefault="009F0280">
            <w:pPr>
              <w:jc w:val="both"/>
              <w:rPr>
                <w:rFonts w:ascii="宋体" w:hAnsi="宋体"/>
              </w:rPr>
            </w:pPr>
          </w:p>
        </w:tc>
        <w:tc>
          <w:tcPr>
            <w:tcW w:w="1559" w:type="dxa"/>
            <w:tcBorders>
              <w:top w:val="single" w:sz="4" w:space="0" w:color="auto"/>
              <w:bottom w:val="single" w:sz="12" w:space="0" w:color="auto"/>
            </w:tcBorders>
            <w:vAlign w:val="center"/>
          </w:tcPr>
          <w:p w14:paraId="5CE785C0" w14:textId="77777777" w:rsidR="009F0280" w:rsidRDefault="009F0280">
            <w:pPr>
              <w:jc w:val="center"/>
              <w:rPr>
                <w:rFonts w:ascii="宋体" w:hAnsi="宋体"/>
              </w:rPr>
            </w:pPr>
            <w:r>
              <w:rPr>
                <w:rFonts w:ascii="宋体" w:hAnsi="宋体" w:hint="eastAsia"/>
              </w:rPr>
              <w:t>0</w:t>
            </w:r>
          </w:p>
        </w:tc>
        <w:tc>
          <w:tcPr>
            <w:tcW w:w="2268" w:type="dxa"/>
            <w:tcBorders>
              <w:top w:val="single" w:sz="4" w:space="0" w:color="auto"/>
              <w:bottom w:val="single" w:sz="12" w:space="0" w:color="auto"/>
              <w:tl2br w:val="single" w:sz="4" w:space="0" w:color="auto"/>
            </w:tcBorders>
            <w:vAlign w:val="center"/>
          </w:tcPr>
          <w:p w14:paraId="3903071B" w14:textId="77777777" w:rsidR="009F0280" w:rsidRDefault="009F0280">
            <w:pPr>
              <w:jc w:val="center"/>
              <w:rPr>
                <w:rFonts w:ascii="宋体" w:hAnsi="宋体"/>
              </w:rPr>
            </w:pPr>
          </w:p>
        </w:tc>
        <w:tc>
          <w:tcPr>
            <w:tcW w:w="1808" w:type="dxa"/>
            <w:tcBorders>
              <w:top w:val="single" w:sz="4" w:space="0" w:color="auto"/>
              <w:bottom w:val="single" w:sz="12" w:space="0" w:color="auto"/>
            </w:tcBorders>
            <w:vAlign w:val="center"/>
          </w:tcPr>
          <w:p w14:paraId="44346BA1" w14:textId="77777777" w:rsidR="009F0280" w:rsidRDefault="009F0280">
            <w:pPr>
              <w:jc w:val="center"/>
              <w:rPr>
                <w:rFonts w:ascii="宋体" w:hAnsi="宋体"/>
              </w:rPr>
            </w:pPr>
            <w:r>
              <w:rPr>
                <w:rFonts w:ascii="宋体" w:hAnsi="宋体" w:hint="eastAsia"/>
              </w:rPr>
              <w:t>0</w:t>
            </w:r>
          </w:p>
        </w:tc>
      </w:tr>
    </w:tbl>
    <w:p w14:paraId="0797D68A" w14:textId="77777777" w:rsidR="009F0280" w:rsidRDefault="009F0280">
      <w:pPr>
        <w:pStyle w:val="1"/>
        <w:spacing w:before="0" w:after="0"/>
        <w:ind w:left="568" w:hangingChars="202" w:hanging="568"/>
        <w:rPr>
          <w:rFonts w:hint="eastAsia"/>
          <w:sz w:val="28"/>
        </w:rPr>
      </w:pPr>
      <w:bookmarkStart w:id="54" w:name="_Toc383719476"/>
      <w:r>
        <w:rPr>
          <w:rFonts w:hint="eastAsia"/>
          <w:sz w:val="28"/>
        </w:rPr>
        <w:t>7</w:t>
      </w:r>
      <w:r>
        <w:rPr>
          <w:rFonts w:hint="eastAsia"/>
          <w:sz w:val="28"/>
        </w:rPr>
        <w:t>、安全及环保要求</w:t>
      </w:r>
      <w:bookmarkEnd w:id="54"/>
    </w:p>
    <w:p w14:paraId="670E2141" w14:textId="77777777" w:rsidR="009F0280" w:rsidRDefault="009F0280">
      <w:pPr>
        <w:tabs>
          <w:tab w:val="left" w:pos="720"/>
        </w:tabs>
        <w:snapToGrid w:val="0"/>
        <w:jc w:val="both"/>
        <w:rPr>
          <w:rFonts w:ascii="宋体" w:hAnsi="宋体" w:hint="eastAsia"/>
          <w:color w:val="000000"/>
          <w:kern w:val="2"/>
          <w:sz w:val="24"/>
          <w:lang w:val="zh-CN"/>
        </w:rPr>
      </w:pPr>
      <w:bookmarkStart w:id="55" w:name="_Toc53519171"/>
      <w:r>
        <w:rPr>
          <w:rFonts w:ascii="宋体" w:hAnsi="宋体" w:hint="eastAsia"/>
          <w:color w:val="000000"/>
          <w:kern w:val="2"/>
          <w:sz w:val="24"/>
          <w:lang w:val="zh-CN"/>
        </w:rPr>
        <w:t>7.1</w:t>
      </w:r>
      <w:r>
        <w:rPr>
          <w:rFonts w:ascii="宋体" w:hAnsi="宋体" w:hint="eastAsia"/>
          <w:color w:val="000000"/>
          <w:kern w:val="2"/>
          <w:sz w:val="24"/>
          <w:lang w:val="zh-CN"/>
        </w:rPr>
        <w:t>、危险点、环境因素与</w:t>
      </w:r>
      <w:bookmarkEnd w:id="55"/>
      <w:r>
        <w:rPr>
          <w:rFonts w:ascii="宋体" w:hAnsi="宋体" w:hint="eastAsia"/>
          <w:color w:val="000000"/>
          <w:kern w:val="2"/>
          <w:sz w:val="24"/>
          <w:lang w:val="zh-CN"/>
        </w:rPr>
        <w:t>对应控制措施</w:t>
      </w:r>
    </w:p>
    <w:tbl>
      <w:tblPr>
        <w:tblW w:w="0" w:type="auto"/>
        <w:jc w:val="center"/>
        <w:tblInd w:w="0"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199"/>
        <w:gridCol w:w="1260"/>
        <w:gridCol w:w="6849"/>
      </w:tblGrid>
      <w:tr w:rsidR="00000000" w14:paraId="64E6632C" w14:textId="77777777">
        <w:trPr>
          <w:tblHeader/>
          <w:jc w:val="center"/>
        </w:trPr>
        <w:tc>
          <w:tcPr>
            <w:tcW w:w="1199" w:type="dxa"/>
            <w:shd w:val="pct10" w:color="auto" w:fill="auto"/>
            <w:vAlign w:val="center"/>
          </w:tcPr>
          <w:p w14:paraId="241EB280" w14:textId="77777777" w:rsidR="009F0280" w:rsidRDefault="009F0280">
            <w:pPr>
              <w:tabs>
                <w:tab w:val="left" w:pos="360"/>
              </w:tabs>
              <w:rPr>
                <w:rFonts w:ascii="宋体" w:hAnsi="宋体"/>
                <w:b/>
              </w:rPr>
            </w:pPr>
            <w:r>
              <w:rPr>
                <w:rFonts w:ascii="宋体" w:hAnsi="宋体"/>
                <w:b/>
              </w:rPr>
              <w:t>分部分项工程</w:t>
            </w:r>
          </w:p>
        </w:tc>
        <w:tc>
          <w:tcPr>
            <w:tcW w:w="1260" w:type="dxa"/>
            <w:shd w:val="pct10" w:color="auto" w:fill="auto"/>
            <w:vAlign w:val="center"/>
          </w:tcPr>
          <w:p w14:paraId="48B2A3F4" w14:textId="77777777" w:rsidR="009F0280" w:rsidRDefault="009F0280">
            <w:pPr>
              <w:tabs>
                <w:tab w:val="left" w:pos="360"/>
              </w:tabs>
              <w:jc w:val="center"/>
              <w:rPr>
                <w:rFonts w:ascii="宋体" w:hAnsi="宋体"/>
                <w:b/>
              </w:rPr>
            </w:pPr>
            <w:r>
              <w:rPr>
                <w:rFonts w:ascii="宋体" w:hAnsi="宋体"/>
                <w:b/>
              </w:rPr>
              <w:t>风险预测</w:t>
            </w:r>
          </w:p>
        </w:tc>
        <w:tc>
          <w:tcPr>
            <w:tcW w:w="6849" w:type="dxa"/>
            <w:shd w:val="pct10" w:color="auto" w:fill="auto"/>
            <w:vAlign w:val="center"/>
          </w:tcPr>
          <w:p w14:paraId="08489E1D" w14:textId="77777777" w:rsidR="009F0280" w:rsidRDefault="009F0280">
            <w:pPr>
              <w:tabs>
                <w:tab w:val="left" w:pos="360"/>
              </w:tabs>
              <w:jc w:val="center"/>
              <w:rPr>
                <w:rFonts w:ascii="宋体" w:hAnsi="宋体"/>
                <w:b/>
              </w:rPr>
            </w:pPr>
            <w:r>
              <w:rPr>
                <w:rFonts w:ascii="宋体" w:hAnsi="宋体"/>
                <w:b/>
              </w:rPr>
              <w:t>防范对策</w:t>
            </w:r>
          </w:p>
        </w:tc>
      </w:tr>
      <w:tr w:rsidR="00000000" w14:paraId="0533D7C4" w14:textId="77777777">
        <w:trPr>
          <w:jc w:val="center"/>
        </w:trPr>
        <w:tc>
          <w:tcPr>
            <w:tcW w:w="1199" w:type="dxa"/>
            <w:vMerge w:val="restart"/>
            <w:vAlign w:val="center"/>
          </w:tcPr>
          <w:p w14:paraId="7577885E" w14:textId="77777777" w:rsidR="009F0280" w:rsidRDefault="009F0280">
            <w:pPr>
              <w:tabs>
                <w:tab w:val="left" w:pos="360"/>
              </w:tabs>
              <w:jc w:val="center"/>
              <w:rPr>
                <w:rFonts w:ascii="宋体" w:hAnsi="宋体"/>
              </w:rPr>
            </w:pPr>
            <w:r>
              <w:rPr>
                <w:rFonts w:ascii="宋体" w:hAnsi="宋体"/>
              </w:rPr>
              <w:t>主</w:t>
            </w:r>
          </w:p>
          <w:p w14:paraId="05B761E2" w14:textId="77777777" w:rsidR="009F0280" w:rsidRDefault="009F0280">
            <w:pPr>
              <w:tabs>
                <w:tab w:val="left" w:pos="360"/>
              </w:tabs>
              <w:jc w:val="center"/>
              <w:rPr>
                <w:rFonts w:ascii="宋体" w:hAnsi="宋体"/>
              </w:rPr>
            </w:pPr>
            <w:r>
              <w:rPr>
                <w:rFonts w:ascii="宋体" w:hAnsi="宋体"/>
              </w:rPr>
              <w:t>变</w:t>
            </w:r>
          </w:p>
          <w:p w14:paraId="6732C595" w14:textId="77777777" w:rsidR="009F0280" w:rsidRDefault="009F0280">
            <w:pPr>
              <w:tabs>
                <w:tab w:val="left" w:pos="360"/>
              </w:tabs>
              <w:jc w:val="center"/>
              <w:rPr>
                <w:rFonts w:ascii="宋体" w:hAnsi="宋体"/>
              </w:rPr>
            </w:pPr>
            <w:r>
              <w:rPr>
                <w:rFonts w:ascii="宋体" w:hAnsi="宋体"/>
              </w:rPr>
              <w:t>安</w:t>
            </w:r>
          </w:p>
          <w:p w14:paraId="21D2E4F5" w14:textId="77777777" w:rsidR="009F0280" w:rsidRDefault="009F0280">
            <w:pPr>
              <w:tabs>
                <w:tab w:val="left" w:pos="360"/>
              </w:tabs>
              <w:jc w:val="center"/>
              <w:rPr>
                <w:rFonts w:ascii="宋体" w:hAnsi="宋体"/>
              </w:rPr>
            </w:pPr>
            <w:r>
              <w:rPr>
                <w:rFonts w:ascii="宋体" w:hAnsi="宋体"/>
              </w:rPr>
              <w:t>装</w:t>
            </w:r>
          </w:p>
        </w:tc>
        <w:tc>
          <w:tcPr>
            <w:tcW w:w="1260" w:type="dxa"/>
            <w:vAlign w:val="center"/>
          </w:tcPr>
          <w:p w14:paraId="32A66033" w14:textId="77777777" w:rsidR="009F0280" w:rsidRDefault="009F0280">
            <w:pPr>
              <w:jc w:val="center"/>
              <w:rPr>
                <w:rFonts w:ascii="宋体" w:hAnsi="宋体"/>
              </w:rPr>
            </w:pPr>
            <w:r>
              <w:rPr>
                <w:rFonts w:ascii="宋体" w:hAnsi="宋体"/>
              </w:rPr>
              <w:t>吊车作业</w:t>
            </w:r>
          </w:p>
        </w:tc>
        <w:tc>
          <w:tcPr>
            <w:tcW w:w="6849" w:type="dxa"/>
            <w:vAlign w:val="center"/>
          </w:tcPr>
          <w:p w14:paraId="33C54C29" w14:textId="77777777" w:rsidR="009F0280" w:rsidRDefault="009F0280">
            <w:pPr>
              <w:rPr>
                <w:rFonts w:ascii="宋体" w:hAnsi="宋体" w:hint="eastAsia"/>
              </w:rPr>
            </w:pPr>
            <w:r>
              <w:rPr>
                <w:rFonts w:ascii="宋体" w:hAnsi="宋体"/>
              </w:rPr>
              <w:t>1</w:t>
            </w:r>
            <w:r>
              <w:rPr>
                <w:rFonts w:ascii="宋体" w:hAnsi="宋体"/>
              </w:rPr>
              <w:t>、专人专机；</w:t>
            </w:r>
          </w:p>
          <w:p w14:paraId="33078D3F" w14:textId="77777777" w:rsidR="009F0280" w:rsidRDefault="009F0280">
            <w:pPr>
              <w:rPr>
                <w:rFonts w:ascii="宋体" w:hAnsi="宋体" w:hint="eastAsia"/>
              </w:rPr>
            </w:pPr>
            <w:r>
              <w:rPr>
                <w:rFonts w:ascii="宋体" w:hAnsi="宋体"/>
              </w:rPr>
              <w:t>2</w:t>
            </w:r>
            <w:r>
              <w:rPr>
                <w:rFonts w:ascii="宋体" w:hAnsi="宋体"/>
              </w:rPr>
              <w:t>、机况不佳不作业；</w:t>
            </w:r>
          </w:p>
          <w:p w14:paraId="43C2873F" w14:textId="77777777" w:rsidR="009F0280" w:rsidRDefault="009F0280">
            <w:pPr>
              <w:rPr>
                <w:rFonts w:ascii="宋体" w:hAnsi="宋体" w:hint="eastAsia"/>
              </w:rPr>
            </w:pPr>
            <w:r>
              <w:rPr>
                <w:rFonts w:ascii="宋体" w:hAnsi="宋体"/>
              </w:rPr>
              <w:t>3</w:t>
            </w:r>
            <w:r>
              <w:rPr>
                <w:rFonts w:ascii="宋体" w:hAnsi="宋体"/>
              </w:rPr>
              <w:t>、支腿稳固；</w:t>
            </w:r>
          </w:p>
          <w:p w14:paraId="18CB622B" w14:textId="77777777" w:rsidR="009F0280" w:rsidRDefault="009F0280">
            <w:pPr>
              <w:rPr>
                <w:rFonts w:ascii="宋体" w:hAnsi="宋体" w:hint="eastAsia"/>
              </w:rPr>
            </w:pPr>
            <w:r>
              <w:rPr>
                <w:rFonts w:ascii="宋体" w:hAnsi="宋体"/>
              </w:rPr>
              <w:t>4</w:t>
            </w:r>
            <w:r>
              <w:rPr>
                <w:rFonts w:ascii="宋体" w:hAnsi="宋体"/>
              </w:rPr>
              <w:t>、吊重、吊幅不超过规定；</w:t>
            </w:r>
          </w:p>
          <w:p w14:paraId="4D81BCC6" w14:textId="77777777" w:rsidR="009F0280" w:rsidRDefault="009F0280">
            <w:pPr>
              <w:rPr>
                <w:rFonts w:ascii="宋体" w:hAnsi="宋体"/>
              </w:rPr>
            </w:pPr>
            <w:r>
              <w:rPr>
                <w:rFonts w:ascii="宋体" w:hAnsi="宋体"/>
              </w:rPr>
              <w:t>5</w:t>
            </w:r>
            <w:r>
              <w:rPr>
                <w:rFonts w:ascii="宋体" w:hAnsi="宋体"/>
              </w:rPr>
              <w:t>、划定危险区（起重臂下活动范围内）</w:t>
            </w:r>
          </w:p>
        </w:tc>
      </w:tr>
      <w:tr w:rsidR="00000000" w14:paraId="2952377E" w14:textId="77777777">
        <w:trPr>
          <w:jc w:val="center"/>
        </w:trPr>
        <w:tc>
          <w:tcPr>
            <w:tcW w:w="1199" w:type="dxa"/>
            <w:vMerge/>
            <w:vAlign w:val="center"/>
          </w:tcPr>
          <w:p w14:paraId="30E939E5" w14:textId="77777777" w:rsidR="009F0280" w:rsidRDefault="009F0280">
            <w:pPr>
              <w:tabs>
                <w:tab w:val="left" w:pos="360"/>
              </w:tabs>
              <w:rPr>
                <w:rFonts w:ascii="宋体" w:hAnsi="宋体"/>
              </w:rPr>
            </w:pPr>
          </w:p>
        </w:tc>
        <w:tc>
          <w:tcPr>
            <w:tcW w:w="1260" w:type="dxa"/>
            <w:vAlign w:val="center"/>
          </w:tcPr>
          <w:p w14:paraId="7E5EC8CD" w14:textId="77777777" w:rsidR="009F0280" w:rsidRDefault="009F0280">
            <w:pPr>
              <w:jc w:val="center"/>
              <w:rPr>
                <w:rFonts w:ascii="宋体" w:hAnsi="宋体"/>
              </w:rPr>
            </w:pPr>
            <w:r>
              <w:rPr>
                <w:rFonts w:ascii="宋体" w:hAnsi="宋体"/>
              </w:rPr>
              <w:t>贮存和装卸</w:t>
            </w:r>
          </w:p>
        </w:tc>
        <w:tc>
          <w:tcPr>
            <w:tcW w:w="6849" w:type="dxa"/>
            <w:vAlign w:val="center"/>
          </w:tcPr>
          <w:p w14:paraId="154A4CAC" w14:textId="77777777" w:rsidR="009F0280" w:rsidRDefault="009F0280">
            <w:pPr>
              <w:rPr>
                <w:rFonts w:ascii="宋体" w:hAnsi="宋体" w:hint="eastAsia"/>
              </w:rPr>
            </w:pPr>
            <w:r>
              <w:rPr>
                <w:rFonts w:ascii="宋体" w:hAnsi="宋体"/>
              </w:rPr>
              <w:t>1</w:t>
            </w:r>
            <w:r>
              <w:rPr>
                <w:rFonts w:ascii="宋体" w:hAnsi="宋体"/>
              </w:rPr>
              <w:t>、堆放不超高；</w:t>
            </w:r>
          </w:p>
          <w:p w14:paraId="5E6C210C" w14:textId="77777777" w:rsidR="009F0280" w:rsidRDefault="009F0280">
            <w:pPr>
              <w:rPr>
                <w:rFonts w:ascii="宋体" w:hAnsi="宋体" w:hint="eastAsia"/>
              </w:rPr>
            </w:pPr>
            <w:r>
              <w:rPr>
                <w:rFonts w:ascii="宋体" w:hAnsi="宋体"/>
              </w:rPr>
              <w:t>2</w:t>
            </w:r>
            <w:r>
              <w:rPr>
                <w:rFonts w:ascii="宋体" w:hAnsi="宋体"/>
              </w:rPr>
              <w:t>、堆形稳定；</w:t>
            </w:r>
          </w:p>
          <w:p w14:paraId="753CBCE5" w14:textId="77777777" w:rsidR="009F0280" w:rsidRDefault="009F0280">
            <w:pPr>
              <w:rPr>
                <w:rFonts w:ascii="宋体" w:hAnsi="宋体" w:hint="eastAsia"/>
              </w:rPr>
            </w:pPr>
            <w:r>
              <w:rPr>
                <w:rFonts w:ascii="宋体" w:hAnsi="宋体"/>
              </w:rPr>
              <w:t>3</w:t>
            </w:r>
            <w:r>
              <w:rPr>
                <w:rFonts w:ascii="宋体" w:hAnsi="宋体"/>
              </w:rPr>
              <w:t>、不在坡地堆放物品；</w:t>
            </w:r>
          </w:p>
          <w:p w14:paraId="3627A0D7" w14:textId="77777777" w:rsidR="009F0280" w:rsidRDefault="009F0280">
            <w:pPr>
              <w:rPr>
                <w:rFonts w:ascii="宋体" w:hAnsi="宋体"/>
              </w:rPr>
            </w:pPr>
            <w:r>
              <w:rPr>
                <w:rFonts w:ascii="宋体" w:hAnsi="宋体"/>
              </w:rPr>
              <w:t>4</w:t>
            </w:r>
            <w:r>
              <w:rPr>
                <w:rFonts w:ascii="宋体" w:hAnsi="宋体"/>
              </w:rPr>
              <w:t>、不从大堆中间抽取物料，保持堆形稳定（防止倒坍）</w:t>
            </w:r>
          </w:p>
        </w:tc>
      </w:tr>
      <w:tr w:rsidR="00000000" w14:paraId="7ADCCAA8" w14:textId="77777777">
        <w:trPr>
          <w:jc w:val="center"/>
        </w:trPr>
        <w:tc>
          <w:tcPr>
            <w:tcW w:w="1199" w:type="dxa"/>
            <w:vMerge/>
            <w:vAlign w:val="center"/>
          </w:tcPr>
          <w:p w14:paraId="52279904" w14:textId="77777777" w:rsidR="009F0280" w:rsidRDefault="009F0280">
            <w:pPr>
              <w:tabs>
                <w:tab w:val="left" w:pos="360"/>
              </w:tabs>
              <w:rPr>
                <w:rFonts w:ascii="宋体" w:hAnsi="宋体"/>
              </w:rPr>
            </w:pPr>
          </w:p>
        </w:tc>
        <w:tc>
          <w:tcPr>
            <w:tcW w:w="1260" w:type="dxa"/>
            <w:vAlign w:val="center"/>
          </w:tcPr>
          <w:p w14:paraId="542609CA" w14:textId="77777777" w:rsidR="009F0280" w:rsidRDefault="009F0280">
            <w:pPr>
              <w:jc w:val="center"/>
              <w:rPr>
                <w:rFonts w:ascii="宋体" w:hAnsi="宋体"/>
              </w:rPr>
            </w:pPr>
            <w:r>
              <w:rPr>
                <w:rFonts w:ascii="宋体" w:hAnsi="宋体"/>
              </w:rPr>
              <w:t>套管破损</w:t>
            </w:r>
          </w:p>
        </w:tc>
        <w:tc>
          <w:tcPr>
            <w:tcW w:w="6849" w:type="dxa"/>
            <w:vAlign w:val="center"/>
          </w:tcPr>
          <w:p w14:paraId="52527455" w14:textId="77777777" w:rsidR="009F0280" w:rsidRDefault="009F0280">
            <w:pPr>
              <w:rPr>
                <w:rFonts w:ascii="宋体" w:hAnsi="宋体" w:hint="eastAsia"/>
              </w:rPr>
            </w:pPr>
            <w:r>
              <w:rPr>
                <w:rFonts w:ascii="宋体" w:hAnsi="宋体"/>
              </w:rPr>
              <w:t>1</w:t>
            </w:r>
            <w:r>
              <w:rPr>
                <w:rFonts w:ascii="宋体" w:hAnsi="宋体"/>
              </w:rPr>
              <w:t>、吊装时采用牵引绳牵引起吊，绑扎牢靠，本体上</w:t>
            </w:r>
            <w:r>
              <w:rPr>
                <w:rFonts w:ascii="宋体" w:hAnsi="宋体"/>
              </w:rPr>
              <w:t>2</w:t>
            </w:r>
            <w:r>
              <w:rPr>
                <w:rFonts w:ascii="宋体" w:hAnsi="宋体"/>
              </w:rPr>
              <w:t>人助吊；</w:t>
            </w:r>
          </w:p>
          <w:p w14:paraId="4045B493" w14:textId="77777777" w:rsidR="009F0280" w:rsidRDefault="009F0280">
            <w:pPr>
              <w:rPr>
                <w:rFonts w:ascii="宋体" w:hAnsi="宋体" w:hint="eastAsia"/>
              </w:rPr>
            </w:pPr>
            <w:r>
              <w:rPr>
                <w:rFonts w:ascii="宋体" w:hAnsi="宋体"/>
              </w:rPr>
              <w:t>2</w:t>
            </w:r>
            <w:r>
              <w:rPr>
                <w:rFonts w:ascii="宋体" w:hAnsi="宋体"/>
              </w:rPr>
              <w:t>、安装套管时用力矩板手紧固螺栓，以防将发兰盘紧固变形；</w:t>
            </w:r>
          </w:p>
          <w:p w14:paraId="4D2D411F" w14:textId="77777777" w:rsidR="009F0280" w:rsidRDefault="009F0280">
            <w:pPr>
              <w:rPr>
                <w:rFonts w:ascii="宋体" w:hAnsi="宋体" w:hint="eastAsia"/>
              </w:rPr>
            </w:pPr>
            <w:r>
              <w:rPr>
                <w:rFonts w:ascii="宋体" w:hAnsi="宋体"/>
              </w:rPr>
              <w:t>3</w:t>
            </w:r>
            <w:r>
              <w:rPr>
                <w:rFonts w:ascii="宋体" w:hAnsi="宋体"/>
              </w:rPr>
              <w:t>、吊车起吊套管时，吊臂旋转范围内不得有障碍物，充分计算吊车的旋转半径；</w:t>
            </w:r>
          </w:p>
          <w:p w14:paraId="5C28144F" w14:textId="77777777" w:rsidR="009F0280" w:rsidRDefault="009F0280">
            <w:pPr>
              <w:rPr>
                <w:rFonts w:ascii="宋体" w:hAnsi="宋体" w:hint="eastAsia"/>
              </w:rPr>
            </w:pPr>
            <w:r>
              <w:rPr>
                <w:rFonts w:ascii="宋体" w:hAnsi="宋体"/>
              </w:rPr>
              <w:t>4</w:t>
            </w:r>
            <w:r>
              <w:rPr>
                <w:rFonts w:ascii="宋体" w:hAnsi="宋体"/>
              </w:rPr>
              <w:t>、禁止以人替代机械进行作业</w:t>
            </w:r>
            <w:r>
              <w:rPr>
                <w:rFonts w:ascii="宋体" w:hAnsi="宋体" w:hint="eastAsia"/>
              </w:rPr>
              <w:t>；</w:t>
            </w:r>
          </w:p>
          <w:p w14:paraId="089FF092" w14:textId="77777777" w:rsidR="009F0280" w:rsidRDefault="009F0280">
            <w:pPr>
              <w:rPr>
                <w:rFonts w:ascii="宋体" w:hAnsi="宋体"/>
              </w:rPr>
            </w:pPr>
            <w:r>
              <w:rPr>
                <w:rFonts w:ascii="宋体" w:hAnsi="宋体"/>
              </w:rPr>
              <w:t>5</w:t>
            </w:r>
            <w:r>
              <w:rPr>
                <w:rFonts w:ascii="宋体" w:hAnsi="宋体"/>
              </w:rPr>
              <w:t>、安装时严防工具与瓷件发生碰撞。</w:t>
            </w:r>
          </w:p>
        </w:tc>
      </w:tr>
      <w:tr w:rsidR="00000000" w14:paraId="4049E5AC" w14:textId="77777777">
        <w:trPr>
          <w:jc w:val="center"/>
        </w:trPr>
        <w:tc>
          <w:tcPr>
            <w:tcW w:w="1199" w:type="dxa"/>
            <w:vMerge/>
            <w:vAlign w:val="center"/>
          </w:tcPr>
          <w:p w14:paraId="03578306" w14:textId="77777777" w:rsidR="009F0280" w:rsidRDefault="009F0280">
            <w:pPr>
              <w:tabs>
                <w:tab w:val="left" w:pos="360"/>
              </w:tabs>
              <w:rPr>
                <w:rFonts w:ascii="宋体" w:hAnsi="宋体"/>
              </w:rPr>
            </w:pPr>
          </w:p>
        </w:tc>
        <w:tc>
          <w:tcPr>
            <w:tcW w:w="1260" w:type="dxa"/>
            <w:vAlign w:val="center"/>
          </w:tcPr>
          <w:p w14:paraId="4F4A378C" w14:textId="77777777" w:rsidR="009F0280" w:rsidRDefault="009F0280">
            <w:pPr>
              <w:jc w:val="center"/>
              <w:rPr>
                <w:rFonts w:ascii="宋体" w:hAnsi="宋体"/>
              </w:rPr>
            </w:pPr>
            <w:r>
              <w:rPr>
                <w:rFonts w:ascii="宋体" w:hAnsi="宋体"/>
              </w:rPr>
              <w:t>油务区起火</w:t>
            </w:r>
          </w:p>
        </w:tc>
        <w:tc>
          <w:tcPr>
            <w:tcW w:w="6849" w:type="dxa"/>
            <w:vAlign w:val="center"/>
          </w:tcPr>
          <w:p w14:paraId="6D41E2CD" w14:textId="77777777" w:rsidR="009F0280" w:rsidRDefault="009F0280">
            <w:pPr>
              <w:rPr>
                <w:rFonts w:ascii="宋体" w:hAnsi="宋体" w:hint="eastAsia"/>
              </w:rPr>
            </w:pPr>
            <w:r>
              <w:rPr>
                <w:rFonts w:ascii="宋体" w:hAnsi="宋体"/>
              </w:rPr>
              <w:t>1</w:t>
            </w:r>
            <w:r>
              <w:rPr>
                <w:rFonts w:ascii="宋体" w:hAnsi="宋体"/>
              </w:rPr>
              <w:t>、变压器油处理时，周围用安全围栏圈出安全区域，区域内禁止吸烟、明火，禁止使用大功率通信设备；</w:t>
            </w:r>
          </w:p>
          <w:p w14:paraId="13A6D6B9" w14:textId="77777777" w:rsidR="009F0280" w:rsidRDefault="009F0280">
            <w:pPr>
              <w:rPr>
                <w:rFonts w:ascii="宋体" w:hAnsi="宋体" w:hint="eastAsia"/>
              </w:rPr>
            </w:pPr>
            <w:r>
              <w:rPr>
                <w:rFonts w:ascii="宋体" w:hAnsi="宋体"/>
              </w:rPr>
              <w:t>2</w:t>
            </w:r>
            <w:r>
              <w:rPr>
                <w:rFonts w:ascii="宋体" w:hAnsi="宋体"/>
              </w:rPr>
              <w:t>、油罐油要经过逐罐嗅觉检验，以防误装其他种类油（汽油、柴油等）；</w:t>
            </w:r>
            <w:r>
              <w:rPr>
                <w:rFonts w:ascii="宋体" w:hAnsi="宋体"/>
              </w:rPr>
              <w:lastRenderedPageBreak/>
              <w:t>3</w:t>
            </w:r>
            <w:r>
              <w:rPr>
                <w:rFonts w:ascii="宋体" w:hAnsi="宋体"/>
              </w:rPr>
              <w:t>、禁止硬性物件摩察，以防产生火花</w:t>
            </w:r>
            <w:r>
              <w:rPr>
                <w:rFonts w:ascii="宋体" w:hAnsi="宋体" w:hint="eastAsia"/>
              </w:rPr>
              <w:t>；</w:t>
            </w:r>
          </w:p>
          <w:p w14:paraId="0288419D" w14:textId="77777777" w:rsidR="009F0280" w:rsidRDefault="009F0280">
            <w:pPr>
              <w:rPr>
                <w:rFonts w:ascii="宋体" w:hAnsi="宋体"/>
              </w:rPr>
            </w:pPr>
            <w:r>
              <w:rPr>
                <w:rFonts w:ascii="宋体" w:hAnsi="宋体"/>
              </w:rPr>
              <w:t>4</w:t>
            </w:r>
            <w:r>
              <w:rPr>
                <w:rFonts w:ascii="宋体" w:hAnsi="宋体"/>
              </w:rPr>
              <w:t>、配备足够数量的消防器材。</w:t>
            </w:r>
          </w:p>
        </w:tc>
      </w:tr>
      <w:tr w:rsidR="00000000" w14:paraId="21B2F7CB" w14:textId="77777777">
        <w:trPr>
          <w:jc w:val="center"/>
        </w:trPr>
        <w:tc>
          <w:tcPr>
            <w:tcW w:w="1199" w:type="dxa"/>
            <w:vMerge/>
            <w:vAlign w:val="center"/>
          </w:tcPr>
          <w:p w14:paraId="6DFCD5D2" w14:textId="77777777" w:rsidR="009F0280" w:rsidRDefault="009F0280">
            <w:pPr>
              <w:tabs>
                <w:tab w:val="left" w:pos="360"/>
              </w:tabs>
              <w:rPr>
                <w:rFonts w:ascii="宋体" w:hAnsi="宋体"/>
              </w:rPr>
            </w:pPr>
          </w:p>
        </w:tc>
        <w:tc>
          <w:tcPr>
            <w:tcW w:w="1260" w:type="dxa"/>
            <w:vAlign w:val="center"/>
          </w:tcPr>
          <w:p w14:paraId="17A3BE12" w14:textId="77777777" w:rsidR="009F0280" w:rsidRDefault="009F0280">
            <w:pPr>
              <w:jc w:val="center"/>
              <w:rPr>
                <w:rFonts w:ascii="宋体" w:hAnsi="宋体"/>
              </w:rPr>
            </w:pPr>
            <w:r>
              <w:rPr>
                <w:rFonts w:ascii="宋体" w:hAnsi="宋体"/>
              </w:rPr>
              <w:t>杂物伤人</w:t>
            </w:r>
          </w:p>
        </w:tc>
        <w:tc>
          <w:tcPr>
            <w:tcW w:w="6849" w:type="dxa"/>
            <w:vAlign w:val="center"/>
          </w:tcPr>
          <w:p w14:paraId="7FBF77DA" w14:textId="77777777" w:rsidR="009F0280" w:rsidRDefault="009F0280">
            <w:pPr>
              <w:rPr>
                <w:rFonts w:ascii="宋体" w:hAnsi="宋体" w:hint="eastAsia"/>
              </w:rPr>
            </w:pPr>
            <w:r>
              <w:rPr>
                <w:rFonts w:ascii="宋体" w:hAnsi="宋体"/>
              </w:rPr>
              <w:t>1</w:t>
            </w:r>
            <w:r>
              <w:rPr>
                <w:rFonts w:ascii="宋体" w:hAnsi="宋体"/>
              </w:rPr>
              <w:t>、及时清理杂物，保持工地整洁，实现文明施工；</w:t>
            </w:r>
          </w:p>
          <w:p w14:paraId="6F65D2B0" w14:textId="77777777" w:rsidR="009F0280" w:rsidRDefault="009F0280">
            <w:pPr>
              <w:rPr>
                <w:rFonts w:ascii="宋体" w:hAnsi="宋体" w:hint="eastAsia"/>
              </w:rPr>
            </w:pPr>
            <w:r>
              <w:rPr>
                <w:rFonts w:ascii="宋体" w:hAnsi="宋体"/>
              </w:rPr>
              <w:t>2</w:t>
            </w:r>
            <w:r>
              <w:rPr>
                <w:rFonts w:ascii="宋体" w:hAnsi="宋体"/>
              </w:rPr>
              <w:t>、器身上无翘头板，无朝天钉，无探头杆，无活动件；</w:t>
            </w:r>
          </w:p>
          <w:p w14:paraId="3050AABE" w14:textId="77777777" w:rsidR="009F0280" w:rsidRDefault="009F0280">
            <w:pPr>
              <w:rPr>
                <w:rFonts w:ascii="宋体" w:hAnsi="宋体"/>
              </w:rPr>
            </w:pPr>
            <w:r>
              <w:rPr>
                <w:rFonts w:ascii="宋体" w:hAnsi="宋体"/>
              </w:rPr>
              <w:t>3</w:t>
            </w:r>
            <w:r>
              <w:rPr>
                <w:rFonts w:ascii="宋体" w:hAnsi="宋体"/>
              </w:rPr>
              <w:t>、安装时严禁上、下抛掷物品。</w:t>
            </w:r>
          </w:p>
        </w:tc>
      </w:tr>
      <w:tr w:rsidR="00000000" w14:paraId="5F156A42" w14:textId="77777777">
        <w:trPr>
          <w:jc w:val="center"/>
        </w:trPr>
        <w:tc>
          <w:tcPr>
            <w:tcW w:w="1199" w:type="dxa"/>
            <w:vAlign w:val="center"/>
          </w:tcPr>
          <w:p w14:paraId="69D8E622" w14:textId="77777777" w:rsidR="009F0280" w:rsidRDefault="009F0280">
            <w:pPr>
              <w:tabs>
                <w:tab w:val="left" w:pos="360"/>
              </w:tabs>
              <w:jc w:val="center"/>
              <w:rPr>
                <w:rFonts w:ascii="宋体" w:hAnsi="宋体"/>
              </w:rPr>
            </w:pPr>
            <w:r>
              <w:rPr>
                <w:rFonts w:ascii="宋体" w:hAnsi="宋体"/>
              </w:rPr>
              <w:t>器身检查</w:t>
            </w:r>
          </w:p>
        </w:tc>
        <w:tc>
          <w:tcPr>
            <w:tcW w:w="1260" w:type="dxa"/>
            <w:vAlign w:val="center"/>
          </w:tcPr>
          <w:p w14:paraId="410199D1" w14:textId="77777777" w:rsidR="009F0280" w:rsidRDefault="009F0280">
            <w:pPr>
              <w:jc w:val="center"/>
              <w:rPr>
                <w:rFonts w:ascii="宋体" w:hAnsi="宋体"/>
              </w:rPr>
            </w:pPr>
            <w:bookmarkStart w:id="56" w:name="_Toc127171440"/>
            <w:bookmarkStart w:id="57" w:name="_Toc316110649"/>
            <w:r>
              <w:rPr>
                <w:rFonts w:ascii="宋体" w:hAnsi="宋体"/>
              </w:rPr>
              <w:t>钻芯检查人员缺氧窒息</w:t>
            </w:r>
            <w:bookmarkEnd w:id="56"/>
            <w:bookmarkEnd w:id="57"/>
          </w:p>
        </w:tc>
        <w:tc>
          <w:tcPr>
            <w:tcW w:w="6849" w:type="dxa"/>
            <w:vAlign w:val="center"/>
          </w:tcPr>
          <w:p w14:paraId="7576BD3E" w14:textId="77777777" w:rsidR="009F0280" w:rsidRDefault="009F0280">
            <w:pPr>
              <w:rPr>
                <w:rFonts w:ascii="宋体" w:hAnsi="宋体" w:hint="eastAsia"/>
              </w:rPr>
            </w:pPr>
            <w:r>
              <w:rPr>
                <w:rFonts w:ascii="宋体" w:hAnsi="宋体"/>
              </w:rPr>
              <w:t>1</w:t>
            </w:r>
            <w:r>
              <w:rPr>
                <w:rFonts w:ascii="宋体" w:hAnsi="宋体"/>
              </w:rPr>
              <w:t>、制严密可靠的安全措施，并认真记录；</w:t>
            </w:r>
          </w:p>
          <w:p w14:paraId="6746D6F4" w14:textId="77777777" w:rsidR="009F0280" w:rsidRDefault="009F0280">
            <w:pPr>
              <w:rPr>
                <w:rFonts w:ascii="宋体" w:hAnsi="宋体" w:hint="eastAsia"/>
              </w:rPr>
            </w:pPr>
            <w:r>
              <w:rPr>
                <w:rFonts w:ascii="宋体" w:hAnsi="宋体"/>
              </w:rPr>
              <w:t>2</w:t>
            </w:r>
            <w:r>
              <w:rPr>
                <w:rFonts w:ascii="宋体" w:hAnsi="宋体"/>
              </w:rPr>
              <w:t>、向本体内注入干燥空气；</w:t>
            </w:r>
          </w:p>
          <w:p w14:paraId="23B129FB" w14:textId="77777777" w:rsidR="009F0280" w:rsidRDefault="009F0280">
            <w:pPr>
              <w:rPr>
                <w:rFonts w:ascii="宋体" w:hAnsi="宋体" w:hint="eastAsia"/>
              </w:rPr>
            </w:pPr>
            <w:r>
              <w:rPr>
                <w:rFonts w:ascii="宋体" w:hAnsi="宋体"/>
              </w:rPr>
              <w:t>3</w:t>
            </w:r>
            <w:r>
              <w:rPr>
                <w:rFonts w:ascii="宋体" w:hAnsi="宋体"/>
              </w:rPr>
              <w:t>、加强内部含氧量测试，确保</w:t>
            </w:r>
            <w:r>
              <w:rPr>
                <w:rFonts w:ascii="宋体" w:hAnsi="宋体"/>
              </w:rPr>
              <w:t>&gt;18</w:t>
            </w:r>
            <w:r>
              <w:rPr>
                <w:rFonts w:ascii="宋体" w:hAnsi="宋体"/>
              </w:rPr>
              <w:t>％；</w:t>
            </w:r>
          </w:p>
          <w:p w14:paraId="5EA445C4" w14:textId="77777777" w:rsidR="009F0280" w:rsidRDefault="009F0280">
            <w:pPr>
              <w:rPr>
                <w:rFonts w:ascii="宋体" w:hAnsi="宋体"/>
              </w:rPr>
            </w:pPr>
            <w:r>
              <w:rPr>
                <w:rFonts w:ascii="宋体" w:hAnsi="宋体"/>
              </w:rPr>
              <w:t>4</w:t>
            </w:r>
            <w:r>
              <w:rPr>
                <w:rFonts w:ascii="宋体" w:hAnsi="宋体"/>
              </w:rPr>
              <w:t>、检查过程设专责监护人。</w:t>
            </w:r>
          </w:p>
        </w:tc>
      </w:tr>
    </w:tbl>
    <w:p w14:paraId="539A620F" w14:textId="77777777" w:rsidR="009F0280" w:rsidRDefault="009F0280">
      <w:pPr>
        <w:rPr>
          <w:rFonts w:ascii="宋体" w:hAnsi="宋体" w:hint="eastAsia"/>
          <w:sz w:val="24"/>
        </w:rPr>
      </w:pPr>
      <w:r>
        <w:rPr>
          <w:rFonts w:ascii="宋体" w:hAnsi="宋体" w:hint="eastAsia"/>
          <w:sz w:val="24"/>
        </w:rPr>
        <w:t>7.2</w:t>
      </w:r>
      <w:r>
        <w:rPr>
          <w:rFonts w:ascii="宋体" w:hAnsi="宋体" w:hint="eastAsia"/>
          <w:sz w:val="24"/>
        </w:rPr>
        <w:t>、安全及环保技术措施</w:t>
      </w:r>
    </w:p>
    <w:p w14:paraId="64B0AB7E" w14:textId="77777777" w:rsidR="009F0280" w:rsidRDefault="009F0280">
      <w:pPr>
        <w:numPr>
          <w:ilvl w:val="0"/>
          <w:numId w:val="5"/>
        </w:numPr>
        <w:ind w:left="0" w:firstLineChars="200" w:firstLine="480"/>
        <w:jc w:val="both"/>
        <w:rPr>
          <w:rFonts w:ascii="宋体" w:hAnsi="宋体" w:hint="eastAsia"/>
          <w:sz w:val="24"/>
        </w:rPr>
      </w:pPr>
      <w:r>
        <w:rPr>
          <w:rFonts w:ascii="宋体" w:hAnsi="宋体"/>
          <w:sz w:val="24"/>
        </w:rPr>
        <w:t>组织施工人员学习规程，树立</w:t>
      </w:r>
      <w:r>
        <w:rPr>
          <w:rFonts w:ascii="宋体" w:hAnsi="宋体" w:hint="eastAsia"/>
          <w:sz w:val="24"/>
        </w:rPr>
        <w:t>“</w:t>
      </w:r>
      <w:r>
        <w:rPr>
          <w:rFonts w:ascii="宋体" w:hAnsi="宋体"/>
          <w:sz w:val="24"/>
        </w:rPr>
        <w:t>安全施工、人人有责</w:t>
      </w:r>
      <w:r>
        <w:rPr>
          <w:rFonts w:ascii="宋体" w:hAnsi="宋体" w:hint="eastAsia"/>
          <w:sz w:val="24"/>
        </w:rPr>
        <w:t>”</w:t>
      </w:r>
      <w:r>
        <w:rPr>
          <w:rFonts w:ascii="宋体" w:hAnsi="宋体"/>
          <w:sz w:val="24"/>
        </w:rPr>
        <w:t>的思想，严格执行安全工作规程及安全施工措施，严禁违章作业。</w:t>
      </w:r>
    </w:p>
    <w:p w14:paraId="68AFFD01" w14:textId="77777777" w:rsidR="009F0280" w:rsidRDefault="009F0280">
      <w:pPr>
        <w:numPr>
          <w:ilvl w:val="0"/>
          <w:numId w:val="5"/>
        </w:numPr>
        <w:ind w:left="0" w:firstLineChars="200" w:firstLine="480"/>
        <w:jc w:val="both"/>
        <w:rPr>
          <w:rFonts w:ascii="宋体" w:hAnsi="宋体" w:hint="eastAsia"/>
          <w:sz w:val="24"/>
        </w:rPr>
      </w:pPr>
      <w:r>
        <w:rPr>
          <w:rFonts w:ascii="宋体" w:hAnsi="宋体"/>
          <w:sz w:val="24"/>
        </w:rPr>
        <w:t>吊装前，应仔细检查吊车各部件完好无损，起吊瓷件时，务必注意正确选择好起吊位置以保证安全。吊装、安装作业人员应避免工具等撞击瓷件。吊装作业由专人指挥，以保证人员和设备安全。</w:t>
      </w:r>
    </w:p>
    <w:p w14:paraId="4289EF59" w14:textId="77777777" w:rsidR="009F0280" w:rsidRDefault="009F0280">
      <w:pPr>
        <w:numPr>
          <w:ilvl w:val="0"/>
          <w:numId w:val="5"/>
        </w:numPr>
        <w:ind w:left="0" w:firstLineChars="200" w:firstLine="480"/>
        <w:jc w:val="both"/>
        <w:rPr>
          <w:rFonts w:ascii="宋体" w:hAnsi="宋体"/>
          <w:sz w:val="24"/>
        </w:rPr>
      </w:pPr>
      <w:r>
        <w:rPr>
          <w:rFonts w:ascii="宋体" w:hAnsi="宋体"/>
          <w:sz w:val="24"/>
        </w:rPr>
        <w:t>正确配戴安全帽，登高作业系安全带配备速差。正确使用劳动防护用品。高处作业人员必须正确使用安全带。</w:t>
      </w:r>
    </w:p>
    <w:p w14:paraId="40AFF6F5" w14:textId="77777777" w:rsidR="009F0280" w:rsidRDefault="009F0280">
      <w:pPr>
        <w:numPr>
          <w:ilvl w:val="0"/>
          <w:numId w:val="5"/>
        </w:numPr>
        <w:ind w:left="0" w:firstLineChars="200" w:firstLine="480"/>
        <w:jc w:val="both"/>
        <w:rPr>
          <w:rFonts w:ascii="宋体" w:hAnsi="宋体" w:hint="eastAsia"/>
          <w:sz w:val="24"/>
        </w:rPr>
      </w:pPr>
      <w:r>
        <w:rPr>
          <w:rFonts w:ascii="宋体" w:hAnsi="宋体"/>
          <w:sz w:val="24"/>
        </w:rPr>
        <w:t>装配连杆或穿螺栓时，严禁用手指伸入孔内，以防止伤害事故发生。</w:t>
      </w:r>
    </w:p>
    <w:p w14:paraId="39A1F5BD" w14:textId="77777777" w:rsidR="009F0280" w:rsidRDefault="009F0280">
      <w:pPr>
        <w:numPr>
          <w:ilvl w:val="0"/>
          <w:numId w:val="5"/>
        </w:numPr>
        <w:ind w:left="0" w:firstLineChars="200" w:firstLine="480"/>
        <w:jc w:val="both"/>
        <w:rPr>
          <w:rFonts w:ascii="宋体" w:hAnsi="宋体" w:hint="eastAsia"/>
          <w:sz w:val="24"/>
        </w:rPr>
      </w:pPr>
      <w:r>
        <w:rPr>
          <w:rFonts w:ascii="宋体" w:hAnsi="宋体" w:hint="eastAsia"/>
          <w:sz w:val="24"/>
        </w:rPr>
        <w:t>建立消防措施，配置一定数量的消防器材，工作人员会使用消防器材。</w:t>
      </w:r>
    </w:p>
    <w:p w14:paraId="155D1A3F" w14:textId="77777777" w:rsidR="009F0280" w:rsidRDefault="009F0280">
      <w:pPr>
        <w:numPr>
          <w:ilvl w:val="0"/>
          <w:numId w:val="5"/>
        </w:numPr>
        <w:ind w:left="0" w:firstLineChars="200" w:firstLine="480"/>
        <w:jc w:val="both"/>
        <w:rPr>
          <w:rFonts w:ascii="宋体" w:hAnsi="宋体" w:hint="eastAsia"/>
          <w:sz w:val="24"/>
        </w:rPr>
      </w:pPr>
      <w:r>
        <w:rPr>
          <w:rFonts w:ascii="宋体" w:hAnsi="宋体" w:hint="eastAsia"/>
          <w:sz w:val="24"/>
        </w:rPr>
        <w:t>内部工作人员口袋严禁存放任何物件，带入的工具必须登记、清点，严防工具和杂物遗留在器体内。</w:t>
      </w:r>
    </w:p>
    <w:p w14:paraId="2FC49A69" w14:textId="77777777" w:rsidR="009F0280" w:rsidRDefault="009F0280">
      <w:pPr>
        <w:numPr>
          <w:ilvl w:val="0"/>
          <w:numId w:val="5"/>
        </w:numPr>
        <w:ind w:left="0" w:firstLineChars="200" w:firstLine="480"/>
        <w:jc w:val="both"/>
        <w:rPr>
          <w:rFonts w:ascii="宋体" w:hAnsi="宋体" w:hint="eastAsia"/>
          <w:sz w:val="24"/>
        </w:rPr>
      </w:pPr>
      <w:r>
        <w:rPr>
          <w:rFonts w:ascii="宋体" w:hAnsi="宋体" w:hint="eastAsia"/>
          <w:sz w:val="24"/>
        </w:rPr>
        <w:t>内部工作应进行含氧量测量。</w:t>
      </w:r>
    </w:p>
    <w:p w14:paraId="2464787A" w14:textId="77777777" w:rsidR="009F0280" w:rsidRDefault="009F0280">
      <w:pPr>
        <w:numPr>
          <w:ilvl w:val="0"/>
          <w:numId w:val="5"/>
        </w:numPr>
        <w:ind w:left="0" w:firstLineChars="200" w:firstLine="480"/>
        <w:jc w:val="both"/>
        <w:rPr>
          <w:rFonts w:ascii="宋体" w:hAnsi="宋体" w:hint="eastAsia"/>
          <w:sz w:val="24"/>
        </w:rPr>
      </w:pPr>
      <w:r>
        <w:rPr>
          <w:rFonts w:ascii="宋体" w:hAnsi="宋体" w:hint="eastAsia"/>
          <w:sz w:val="24"/>
        </w:rPr>
        <w:t>变压器通电试验须在安装结束静置</w:t>
      </w:r>
      <w:r>
        <w:rPr>
          <w:rFonts w:ascii="宋体" w:hAnsi="宋体" w:hint="eastAsia"/>
          <w:sz w:val="24"/>
        </w:rPr>
        <w:t>48</w:t>
      </w:r>
      <w:r>
        <w:rPr>
          <w:rFonts w:ascii="宋体" w:hAnsi="宋体"/>
          <w:sz w:val="24"/>
        </w:rPr>
        <w:t>h</w:t>
      </w:r>
      <w:r>
        <w:rPr>
          <w:rFonts w:ascii="宋体" w:hAnsi="宋体" w:hint="eastAsia"/>
          <w:sz w:val="24"/>
        </w:rPr>
        <w:t>后进行。</w:t>
      </w:r>
    </w:p>
    <w:p w14:paraId="3D6E9AFD" w14:textId="77777777" w:rsidR="009F0280" w:rsidRDefault="009F0280">
      <w:pPr>
        <w:numPr>
          <w:ilvl w:val="0"/>
          <w:numId w:val="5"/>
        </w:numPr>
        <w:ind w:left="0" w:firstLineChars="200" w:firstLine="480"/>
        <w:jc w:val="both"/>
        <w:rPr>
          <w:rFonts w:ascii="宋体" w:hAnsi="宋体" w:hint="eastAsia"/>
          <w:sz w:val="24"/>
        </w:rPr>
      </w:pPr>
      <w:r>
        <w:rPr>
          <w:rFonts w:ascii="宋体" w:hAnsi="宋体" w:hint="eastAsia"/>
          <w:sz w:val="24"/>
        </w:rPr>
        <w:t>使用竹梯要有防滑措施。</w:t>
      </w:r>
    </w:p>
    <w:p w14:paraId="573CBE5D" w14:textId="77777777" w:rsidR="009F0280" w:rsidRDefault="009F0280">
      <w:pPr>
        <w:numPr>
          <w:ilvl w:val="0"/>
          <w:numId w:val="5"/>
        </w:numPr>
        <w:ind w:left="0" w:firstLineChars="200" w:firstLine="480"/>
        <w:jc w:val="both"/>
        <w:rPr>
          <w:rFonts w:ascii="宋体" w:hAnsi="宋体"/>
          <w:sz w:val="24"/>
        </w:rPr>
      </w:pPr>
      <w:r>
        <w:rPr>
          <w:rFonts w:ascii="宋体" w:hAnsi="宋体" w:hint="eastAsia"/>
          <w:sz w:val="24"/>
        </w:rPr>
        <w:t>施工现场严禁吸烟。</w:t>
      </w:r>
    </w:p>
    <w:p w14:paraId="505FE98C" w14:textId="77777777" w:rsidR="009F0280" w:rsidRDefault="009F0280">
      <w:pPr>
        <w:numPr>
          <w:ilvl w:val="0"/>
          <w:numId w:val="5"/>
        </w:numPr>
        <w:ind w:left="0" w:firstLineChars="200" w:firstLine="480"/>
        <w:jc w:val="both"/>
        <w:rPr>
          <w:rFonts w:ascii="宋体" w:hAnsi="宋体" w:hint="eastAsia"/>
          <w:sz w:val="24"/>
        </w:rPr>
      </w:pPr>
      <w:r>
        <w:rPr>
          <w:rFonts w:ascii="宋体" w:hAnsi="宋体" w:hint="eastAsia"/>
          <w:sz w:val="24"/>
        </w:rPr>
        <w:t>注油过程中，把所有外露的可接近的部件及变压器外壳和滤油设备应可靠接地，并采取防渗漏措施。</w:t>
      </w:r>
    </w:p>
    <w:p w14:paraId="0A8F920E" w14:textId="77777777" w:rsidR="009F0280" w:rsidRDefault="009F0280">
      <w:pPr>
        <w:numPr>
          <w:ilvl w:val="0"/>
          <w:numId w:val="5"/>
        </w:numPr>
        <w:ind w:left="0" w:firstLineChars="200" w:firstLine="480"/>
        <w:jc w:val="both"/>
        <w:rPr>
          <w:rFonts w:ascii="宋体" w:hAnsi="宋体" w:hint="eastAsia"/>
          <w:sz w:val="24"/>
        </w:rPr>
      </w:pPr>
      <w:r>
        <w:rPr>
          <w:rFonts w:ascii="宋体" w:hAnsi="宋体" w:hint="eastAsia"/>
          <w:sz w:val="24"/>
        </w:rPr>
        <w:lastRenderedPageBreak/>
        <w:t>坚持文明施工，保护好土建成品。</w:t>
      </w:r>
    </w:p>
    <w:p w14:paraId="40E2CFAB" w14:textId="77777777" w:rsidR="009F0280" w:rsidRDefault="009F0280">
      <w:pPr>
        <w:numPr>
          <w:ilvl w:val="0"/>
          <w:numId w:val="5"/>
        </w:numPr>
        <w:ind w:left="0" w:firstLineChars="200" w:firstLine="480"/>
        <w:jc w:val="both"/>
        <w:rPr>
          <w:rFonts w:ascii="宋体" w:hAnsi="宋体" w:hint="eastAsia"/>
          <w:sz w:val="24"/>
        </w:rPr>
      </w:pPr>
      <w:r>
        <w:rPr>
          <w:rFonts w:ascii="宋体" w:hAnsi="宋体" w:hint="eastAsia"/>
          <w:sz w:val="24"/>
        </w:rPr>
        <w:t>变压器安装及油务作业现场，油箱及油品堆放点必须配备足够数量的灭火器和消防器材。同时应消除其他易燃易爆品。</w:t>
      </w:r>
      <w:r>
        <w:rPr>
          <w:rFonts w:ascii="宋体" w:hAnsi="宋体" w:hint="eastAsia"/>
          <w:sz w:val="24"/>
        </w:rPr>
        <w:t>10</w:t>
      </w:r>
      <w:r>
        <w:rPr>
          <w:rFonts w:ascii="宋体" w:hAnsi="宋体" w:hint="eastAsia"/>
          <w:sz w:val="24"/>
        </w:rPr>
        <w:t>米范围内禁止明火作业。</w:t>
      </w:r>
    </w:p>
    <w:p w14:paraId="5845AFE2" w14:textId="77777777" w:rsidR="009F0280" w:rsidRDefault="009F0280">
      <w:pPr>
        <w:numPr>
          <w:ilvl w:val="0"/>
          <w:numId w:val="5"/>
        </w:numPr>
        <w:ind w:left="0" w:firstLineChars="200" w:firstLine="480"/>
        <w:jc w:val="both"/>
        <w:rPr>
          <w:rFonts w:ascii="宋体" w:hAnsi="宋体" w:hint="eastAsia"/>
          <w:sz w:val="24"/>
        </w:rPr>
      </w:pPr>
      <w:bookmarkStart w:id="58" w:name="_Toc335824109"/>
      <w:r>
        <w:rPr>
          <w:rFonts w:ascii="宋体" w:hAnsi="宋体" w:hint="eastAsia"/>
          <w:sz w:val="24"/>
        </w:rPr>
        <w:t>组织施工人员学习环境保护的有关法律和书籍，定期对施工现场进行环保检查。</w:t>
      </w:r>
    </w:p>
    <w:p w14:paraId="04794600" w14:textId="77777777" w:rsidR="009F0280" w:rsidRDefault="009F0280">
      <w:pPr>
        <w:numPr>
          <w:ilvl w:val="0"/>
          <w:numId w:val="5"/>
        </w:numPr>
        <w:ind w:left="0" w:firstLineChars="200" w:firstLine="480"/>
        <w:jc w:val="both"/>
        <w:rPr>
          <w:rFonts w:ascii="宋体" w:hAnsi="宋体" w:hint="eastAsia"/>
          <w:sz w:val="24"/>
        </w:rPr>
      </w:pPr>
      <w:r>
        <w:rPr>
          <w:rFonts w:ascii="宋体" w:hAnsi="宋体" w:hint="eastAsia"/>
          <w:sz w:val="24"/>
        </w:rPr>
        <w:t>明确影响环境的因素有：附件设备包装的废弃材料、变压器油、废弃滤油纸、油漆、电缆皮、施工及生活垃圾等。应加强对环境因素的控制和管理。</w:t>
      </w:r>
    </w:p>
    <w:p w14:paraId="3B7F19C2" w14:textId="77777777" w:rsidR="009F0280" w:rsidRDefault="009F0280">
      <w:pPr>
        <w:numPr>
          <w:ilvl w:val="0"/>
          <w:numId w:val="5"/>
        </w:numPr>
        <w:ind w:left="0" w:firstLineChars="200" w:firstLine="480"/>
        <w:jc w:val="both"/>
        <w:rPr>
          <w:rFonts w:ascii="宋体" w:hAnsi="宋体" w:hint="eastAsia"/>
          <w:sz w:val="24"/>
        </w:rPr>
      </w:pPr>
      <w:r>
        <w:rPr>
          <w:rFonts w:ascii="宋体" w:hAnsi="宋体" w:hint="eastAsia"/>
          <w:sz w:val="24"/>
        </w:rPr>
        <w:t>施工现场不焚烧有毒、有害的施工废弃物，能回收利用边角料的应回收利用，不能回收利用的要按国家有关规定及时处理。</w:t>
      </w:r>
    </w:p>
    <w:p w14:paraId="160C0451" w14:textId="77777777" w:rsidR="009F0280" w:rsidRDefault="009F0280">
      <w:pPr>
        <w:numPr>
          <w:ilvl w:val="0"/>
          <w:numId w:val="5"/>
        </w:numPr>
        <w:ind w:left="0" w:firstLineChars="200" w:firstLine="480"/>
        <w:jc w:val="both"/>
        <w:rPr>
          <w:rFonts w:ascii="宋体" w:hAnsi="宋体" w:hint="eastAsia"/>
          <w:sz w:val="24"/>
        </w:rPr>
      </w:pPr>
      <w:r>
        <w:rPr>
          <w:rFonts w:ascii="宋体" w:hAnsi="宋体" w:hint="eastAsia"/>
          <w:sz w:val="24"/>
        </w:rPr>
        <w:t>施工场所及生活区保持清洁卫生，文明整洁。生活垃圾及施工废弃物应集中堆放，并及时清理。</w:t>
      </w:r>
    </w:p>
    <w:p w14:paraId="660E4CEC" w14:textId="77777777" w:rsidR="009F0280" w:rsidRDefault="009F0280">
      <w:pPr>
        <w:pStyle w:val="1"/>
        <w:spacing w:before="0" w:after="0"/>
        <w:ind w:left="568" w:hangingChars="202" w:hanging="568"/>
        <w:rPr>
          <w:rFonts w:hint="eastAsia"/>
          <w:sz w:val="28"/>
        </w:rPr>
      </w:pPr>
      <w:bookmarkStart w:id="59" w:name="_Toc383719477"/>
      <w:r>
        <w:rPr>
          <w:rFonts w:hint="eastAsia"/>
          <w:sz w:val="28"/>
        </w:rPr>
        <w:t>8</w:t>
      </w:r>
      <w:r>
        <w:rPr>
          <w:rFonts w:hint="eastAsia"/>
          <w:sz w:val="28"/>
        </w:rPr>
        <w:t>、质量通病防治</w:t>
      </w:r>
      <w:bookmarkEnd w:id="59"/>
    </w:p>
    <w:p w14:paraId="4DA9EE19" w14:textId="77777777" w:rsidR="009F0280" w:rsidRDefault="009F0280">
      <w:pPr>
        <w:numPr>
          <w:ilvl w:val="0"/>
          <w:numId w:val="6"/>
        </w:numPr>
        <w:spacing w:line="400" w:lineRule="exact"/>
        <w:ind w:left="0" w:firstLineChars="200" w:firstLine="480"/>
        <w:jc w:val="both"/>
        <w:rPr>
          <w:rFonts w:ascii="宋体" w:hAnsi="宋体" w:hint="eastAsia"/>
          <w:sz w:val="24"/>
        </w:rPr>
      </w:pPr>
      <w:r>
        <w:rPr>
          <w:rFonts w:ascii="宋体" w:hAnsi="宋体"/>
          <w:sz w:val="24"/>
        </w:rPr>
        <w:t>充油（气）设备渗漏主要发生在法兰连接处。安装前应详细检查密封圈材质及法兰面平整度是否满足标准要求；螺栓紧固力矩应满足厂家说明书要求。</w:t>
      </w:r>
    </w:p>
    <w:p w14:paraId="0B20124C" w14:textId="77777777" w:rsidR="009F0280" w:rsidRDefault="009F0280">
      <w:pPr>
        <w:numPr>
          <w:ilvl w:val="0"/>
          <w:numId w:val="6"/>
        </w:numPr>
        <w:spacing w:line="400" w:lineRule="exact"/>
        <w:ind w:left="0" w:firstLineChars="200" w:firstLine="480"/>
        <w:jc w:val="both"/>
        <w:rPr>
          <w:rFonts w:ascii="宋体" w:hAnsi="宋体" w:hint="eastAsia"/>
          <w:sz w:val="24"/>
        </w:rPr>
      </w:pPr>
      <w:r>
        <w:rPr>
          <w:rFonts w:ascii="宋体" w:hAnsi="宋体"/>
          <w:sz w:val="24"/>
        </w:rPr>
        <w:t>在槽钢或角钢上采用螺栓固定设备时，槽钢及角钢内侧应穿入与螺栓规格相同的楔形方平垫，不得使用圆平垫。</w:t>
      </w:r>
    </w:p>
    <w:p w14:paraId="686A9F96" w14:textId="77777777" w:rsidR="009F0280" w:rsidRDefault="009F0280">
      <w:pPr>
        <w:pStyle w:val="1"/>
        <w:spacing w:before="0" w:after="0"/>
        <w:ind w:left="568" w:hangingChars="202" w:hanging="568"/>
        <w:rPr>
          <w:rFonts w:hint="eastAsia"/>
          <w:sz w:val="28"/>
        </w:rPr>
      </w:pPr>
      <w:bookmarkStart w:id="60" w:name="_Toc383719478"/>
      <w:r>
        <w:rPr>
          <w:rFonts w:hint="eastAsia"/>
          <w:sz w:val="28"/>
        </w:rPr>
        <w:t>9</w:t>
      </w:r>
      <w:r>
        <w:rPr>
          <w:rFonts w:hint="eastAsia"/>
          <w:sz w:val="28"/>
        </w:rPr>
        <w:t>、强制性条文执行</w:t>
      </w:r>
      <w:bookmarkEnd w:id="60"/>
    </w:p>
    <w:p w14:paraId="5D791D40" w14:textId="77777777" w:rsidR="009F0280" w:rsidRDefault="009F0280">
      <w:pPr>
        <w:spacing w:beforeLines="50" w:before="156" w:afterLines="50" w:after="156"/>
        <w:jc w:val="center"/>
        <w:rPr>
          <w:rFonts w:ascii="黑体" w:eastAsia="黑体" w:hAnsi="宋体" w:hint="eastAsia"/>
          <w:bCs/>
        </w:rPr>
      </w:pPr>
      <w:r>
        <w:rPr>
          <w:rFonts w:ascii="黑体" w:eastAsia="黑体" w:hint="eastAsia"/>
          <w:bCs/>
        </w:rPr>
        <w:t>表</w:t>
      </w:r>
      <w:r>
        <w:rPr>
          <w:rFonts w:ascii="黑体" w:eastAsia="黑体" w:hint="eastAsia"/>
          <w:bCs/>
        </w:rPr>
        <w:t xml:space="preserve">6  </w:t>
      </w:r>
      <w:r>
        <w:rPr>
          <w:rFonts w:ascii="黑体" w:eastAsia="黑体" w:hAnsi="宋体" w:hint="eastAsia"/>
          <w:bCs/>
        </w:rPr>
        <w:t>电力变压器施工强制性条文</w:t>
      </w:r>
      <w:r>
        <w:rPr>
          <w:rFonts w:ascii="黑体" w:eastAsia="黑体" w:hAnsi="宋体" w:hint="eastAsia"/>
          <w:bCs/>
        </w:rPr>
        <w:t>内容</w:t>
      </w:r>
    </w:p>
    <w:tbl>
      <w:tblPr>
        <w:tblW w:w="9519" w:type="dxa"/>
        <w:tblInd w:w="7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44"/>
        <w:gridCol w:w="8475"/>
      </w:tblGrid>
      <w:tr w:rsidR="00000000" w14:paraId="7F60D846" w14:textId="77777777">
        <w:trPr>
          <w:trHeight w:hRule="exact" w:val="354"/>
        </w:trPr>
        <w:tc>
          <w:tcPr>
            <w:tcW w:w="1044" w:type="dxa"/>
            <w:vAlign w:val="center"/>
          </w:tcPr>
          <w:p w14:paraId="0A63FF56" w14:textId="77777777" w:rsidR="009F0280" w:rsidRDefault="009F0280">
            <w:pPr>
              <w:jc w:val="center"/>
              <w:rPr>
                <w:rFonts w:hint="eastAsia"/>
                <w:bCs/>
                <w:sz w:val="18"/>
              </w:rPr>
            </w:pPr>
            <w:r>
              <w:rPr>
                <w:rFonts w:hint="eastAsia"/>
                <w:bCs/>
                <w:sz w:val="18"/>
              </w:rPr>
              <w:t>序号</w:t>
            </w:r>
          </w:p>
        </w:tc>
        <w:tc>
          <w:tcPr>
            <w:tcW w:w="8475" w:type="dxa"/>
            <w:vAlign w:val="center"/>
          </w:tcPr>
          <w:p w14:paraId="39474CFA" w14:textId="77777777" w:rsidR="009F0280" w:rsidRDefault="009F0280">
            <w:pPr>
              <w:jc w:val="center"/>
              <w:rPr>
                <w:rFonts w:hint="eastAsia"/>
                <w:bCs/>
                <w:sz w:val="18"/>
              </w:rPr>
            </w:pPr>
            <w:r>
              <w:rPr>
                <w:rFonts w:hint="eastAsia"/>
                <w:bCs/>
                <w:sz w:val="18"/>
              </w:rPr>
              <w:t>强制性条文内容</w:t>
            </w:r>
          </w:p>
        </w:tc>
      </w:tr>
      <w:tr w:rsidR="00000000" w14:paraId="06316B7E" w14:textId="77777777">
        <w:trPr>
          <w:trHeight w:hRule="exact" w:val="524"/>
        </w:trPr>
        <w:tc>
          <w:tcPr>
            <w:tcW w:w="9519" w:type="dxa"/>
            <w:gridSpan w:val="2"/>
            <w:vAlign w:val="center"/>
          </w:tcPr>
          <w:p w14:paraId="4156043E" w14:textId="77777777" w:rsidR="009F0280" w:rsidRDefault="009F0280">
            <w:pPr>
              <w:jc w:val="center"/>
              <w:rPr>
                <w:rFonts w:ascii="宋体" w:hAnsi="宋体" w:hint="eastAsia"/>
                <w:bCs/>
                <w:sz w:val="18"/>
              </w:rPr>
            </w:pPr>
            <w:r>
              <w:rPr>
                <w:rFonts w:ascii="宋体" w:hAnsi="宋体" w:hint="eastAsia"/>
                <w:bCs/>
                <w:sz w:val="18"/>
              </w:rPr>
              <w:t>《电气装置安装工程电力变压器、油浸电抗器、互感器施工及验收规范》</w:t>
            </w:r>
            <w:r>
              <w:rPr>
                <w:rFonts w:ascii="宋体" w:hAnsi="宋体" w:hint="eastAsia"/>
                <w:bCs/>
                <w:sz w:val="18"/>
              </w:rPr>
              <w:t xml:space="preserve"> GB 50148</w:t>
            </w:r>
            <w:r>
              <w:rPr>
                <w:rFonts w:ascii="宋体" w:hAnsi="宋体" w:hint="eastAsia"/>
                <w:bCs/>
                <w:sz w:val="18"/>
              </w:rPr>
              <w:t>—</w:t>
            </w:r>
            <w:r>
              <w:rPr>
                <w:rFonts w:ascii="宋体" w:hAnsi="宋体" w:hint="eastAsia"/>
                <w:bCs/>
                <w:sz w:val="18"/>
              </w:rPr>
              <w:t>2010</w:t>
            </w:r>
            <w:ins w:id="61" w:author="liulin" w:date="2016-04-25T16:00:00Z">
              <w:r>
                <w:rPr>
                  <w:rFonts w:ascii="宋体" w:hAnsi="宋体" w:hint="eastAsia"/>
                  <w:bCs/>
                  <w:sz w:val="18"/>
                </w:rPr>
                <w:t>(</w:t>
              </w:r>
              <w:r>
                <w:rPr>
                  <w:rFonts w:ascii="宋体" w:hAnsi="宋体" w:hint="eastAsia"/>
                  <w:bCs/>
                  <w:sz w:val="18"/>
                </w:rPr>
                <w:t>序号</w:t>
              </w:r>
              <w:r>
                <w:rPr>
                  <w:rFonts w:ascii="宋体" w:hAnsi="宋体" w:hint="eastAsia"/>
                  <w:bCs/>
                  <w:sz w:val="18"/>
                </w:rPr>
                <w:t>1</w:t>
              </w:r>
              <w:r>
                <w:rPr>
                  <w:rFonts w:ascii="宋体" w:hAnsi="宋体" w:hint="eastAsia"/>
                  <w:bCs/>
                  <w:sz w:val="18"/>
                </w:rPr>
                <w:t>～</w:t>
              </w:r>
              <w:r>
                <w:rPr>
                  <w:rFonts w:ascii="宋体" w:hAnsi="宋体" w:hint="eastAsia"/>
                  <w:bCs/>
                  <w:sz w:val="18"/>
                </w:rPr>
                <w:t>12</w:t>
              </w:r>
            </w:ins>
            <w:r>
              <w:rPr>
                <w:rFonts w:ascii="宋体" w:hAnsi="宋体" w:hint="eastAsia"/>
                <w:bCs/>
                <w:sz w:val="18"/>
              </w:rPr>
              <w:t>强制性条文内</w:t>
            </w:r>
          </w:p>
          <w:p w14:paraId="1BEDA075" w14:textId="77777777" w:rsidR="009F0280" w:rsidRDefault="009F0280">
            <w:pPr>
              <w:jc w:val="center"/>
              <w:rPr>
                <w:rFonts w:ascii="宋体" w:hAnsi="宋体"/>
                <w:bCs/>
                <w:sz w:val="18"/>
              </w:rPr>
            </w:pPr>
            <w:r>
              <w:rPr>
                <w:rFonts w:ascii="宋体" w:hAnsi="宋体" w:hint="eastAsia"/>
                <w:bCs/>
                <w:sz w:val="18"/>
              </w:rPr>
              <w:t>容</w:t>
            </w:r>
            <w:ins w:id="62" w:author="liulin" w:date="2016-04-25T16:00:00Z">
              <w:r>
                <w:rPr>
                  <w:rFonts w:ascii="宋体" w:hAnsi="宋体" w:hint="eastAsia"/>
                  <w:bCs/>
                  <w:sz w:val="18"/>
                </w:rPr>
                <w:t>引自该标准</w:t>
              </w:r>
              <w:r>
                <w:rPr>
                  <w:rFonts w:ascii="宋体" w:hAnsi="宋体" w:hint="eastAsia"/>
                  <w:bCs/>
                  <w:sz w:val="18"/>
                </w:rPr>
                <w:t>)</w:t>
              </w:r>
            </w:ins>
          </w:p>
        </w:tc>
      </w:tr>
      <w:tr w:rsidR="00000000" w14:paraId="4395F97A" w14:textId="77777777">
        <w:trPr>
          <w:trHeight w:val="1149"/>
        </w:trPr>
        <w:tc>
          <w:tcPr>
            <w:tcW w:w="1044" w:type="dxa"/>
            <w:vAlign w:val="center"/>
          </w:tcPr>
          <w:p w14:paraId="30F58316" w14:textId="77777777" w:rsidR="009F0280" w:rsidRDefault="009F0280">
            <w:pPr>
              <w:jc w:val="center"/>
              <w:rPr>
                <w:rFonts w:ascii="宋体" w:hAnsi="宋体" w:hint="eastAsia"/>
                <w:bCs/>
                <w:sz w:val="18"/>
              </w:rPr>
            </w:pPr>
            <w:r>
              <w:rPr>
                <w:rFonts w:ascii="宋体" w:hAnsi="宋体" w:hint="eastAsia"/>
                <w:bCs/>
                <w:sz w:val="18"/>
              </w:rPr>
              <w:t>1</w:t>
            </w:r>
          </w:p>
        </w:tc>
        <w:tc>
          <w:tcPr>
            <w:tcW w:w="8475" w:type="dxa"/>
            <w:vAlign w:val="center"/>
          </w:tcPr>
          <w:p w14:paraId="55B2B350" w14:textId="77777777" w:rsidR="009F0280" w:rsidRDefault="009F0280">
            <w:pPr>
              <w:rPr>
                <w:rFonts w:ascii="宋体" w:hAnsi="宋体" w:hint="eastAsia"/>
                <w:bCs/>
                <w:sz w:val="18"/>
              </w:rPr>
            </w:pPr>
            <w:r>
              <w:rPr>
                <w:rFonts w:ascii="宋体" w:hAnsi="宋体" w:hint="eastAsia"/>
                <w:bCs/>
                <w:sz w:val="18"/>
              </w:rPr>
              <w:t xml:space="preserve">4.1.3   </w:t>
            </w:r>
            <w:r>
              <w:rPr>
                <w:rFonts w:ascii="宋体" w:hAnsi="宋体" w:hint="eastAsia"/>
                <w:bCs/>
                <w:sz w:val="18"/>
              </w:rPr>
              <w:t>变压器、电抗器在装卸和运输过程中</w:t>
            </w:r>
            <w:r>
              <w:rPr>
                <w:rFonts w:ascii="宋体" w:hAnsi="宋体" w:hint="eastAsia"/>
                <w:bCs/>
                <w:sz w:val="18"/>
              </w:rPr>
              <w:t>,</w:t>
            </w:r>
            <w:r>
              <w:rPr>
                <w:rFonts w:ascii="宋体" w:hAnsi="宋体" w:hint="eastAsia"/>
                <w:bCs/>
                <w:sz w:val="18"/>
              </w:rPr>
              <w:t>不应有严重冲击和振动。电压在</w:t>
            </w:r>
            <w:r>
              <w:rPr>
                <w:rFonts w:ascii="宋体" w:hAnsi="宋体" w:hint="eastAsia"/>
                <w:bCs/>
                <w:sz w:val="18"/>
              </w:rPr>
              <w:t xml:space="preserve"> 220kV </w:t>
            </w:r>
            <w:r>
              <w:rPr>
                <w:rFonts w:ascii="宋体" w:hAnsi="宋体" w:hint="eastAsia"/>
                <w:bCs/>
                <w:sz w:val="18"/>
              </w:rPr>
              <w:t>及以上且容量在</w:t>
            </w:r>
            <w:r>
              <w:rPr>
                <w:rFonts w:ascii="宋体" w:hAnsi="宋体" w:hint="eastAsia"/>
                <w:bCs/>
                <w:sz w:val="18"/>
              </w:rPr>
              <w:t xml:space="preserve">150MVA </w:t>
            </w:r>
            <w:r>
              <w:rPr>
                <w:rFonts w:ascii="宋体" w:hAnsi="宋体" w:hint="eastAsia"/>
                <w:bCs/>
                <w:sz w:val="18"/>
              </w:rPr>
              <w:t>及以上的变压器和电压为</w:t>
            </w:r>
            <w:r>
              <w:rPr>
                <w:rFonts w:ascii="宋体" w:hAnsi="宋体" w:hint="eastAsia"/>
                <w:bCs/>
                <w:sz w:val="18"/>
              </w:rPr>
              <w:t xml:space="preserve"> 330kV </w:t>
            </w:r>
            <w:r>
              <w:rPr>
                <w:rFonts w:ascii="宋体" w:hAnsi="宋体" w:hint="eastAsia"/>
                <w:bCs/>
                <w:sz w:val="18"/>
              </w:rPr>
              <w:t>及以上的电抗器均应装设三维冲击记录仪。冲击允许值应符合制造厂及合同的规定</w:t>
            </w:r>
          </w:p>
        </w:tc>
      </w:tr>
      <w:tr w:rsidR="00000000" w14:paraId="348F53CE" w14:textId="77777777">
        <w:trPr>
          <w:trHeight w:val="468"/>
        </w:trPr>
        <w:tc>
          <w:tcPr>
            <w:tcW w:w="1044" w:type="dxa"/>
            <w:vMerge w:val="restart"/>
            <w:vAlign w:val="center"/>
          </w:tcPr>
          <w:p w14:paraId="6B9088FF" w14:textId="77777777" w:rsidR="009F0280" w:rsidRDefault="009F0280">
            <w:pPr>
              <w:jc w:val="center"/>
              <w:rPr>
                <w:rFonts w:ascii="宋体" w:hAnsi="宋体" w:hint="eastAsia"/>
                <w:bCs/>
                <w:sz w:val="18"/>
              </w:rPr>
            </w:pPr>
            <w:r>
              <w:rPr>
                <w:rFonts w:ascii="宋体" w:hAnsi="宋体" w:hint="eastAsia"/>
                <w:bCs/>
                <w:sz w:val="18"/>
              </w:rPr>
              <w:t>2</w:t>
            </w:r>
          </w:p>
        </w:tc>
        <w:tc>
          <w:tcPr>
            <w:tcW w:w="8475" w:type="dxa"/>
            <w:vMerge w:val="restart"/>
            <w:vAlign w:val="center"/>
          </w:tcPr>
          <w:p w14:paraId="22E48A03" w14:textId="77777777" w:rsidR="009F0280" w:rsidRDefault="009F0280">
            <w:pPr>
              <w:rPr>
                <w:rFonts w:ascii="宋体" w:hAnsi="宋体" w:hint="eastAsia"/>
                <w:bCs/>
                <w:sz w:val="18"/>
              </w:rPr>
            </w:pPr>
            <w:r>
              <w:rPr>
                <w:rFonts w:ascii="宋体" w:hAnsi="宋体" w:hint="eastAsia"/>
                <w:bCs/>
                <w:sz w:val="18"/>
              </w:rPr>
              <w:t xml:space="preserve">4.1.7  </w:t>
            </w:r>
            <w:r>
              <w:rPr>
                <w:rFonts w:ascii="宋体" w:hAnsi="宋体" w:hint="eastAsia"/>
                <w:bCs/>
                <w:sz w:val="18"/>
              </w:rPr>
              <w:t>充干燥气体运输的变压器、电抗器油箱内的气体压力应保持在</w:t>
            </w:r>
            <w:r>
              <w:rPr>
                <w:rFonts w:ascii="宋体" w:hAnsi="宋体" w:hint="eastAsia"/>
                <w:bCs/>
                <w:sz w:val="18"/>
              </w:rPr>
              <w:t xml:space="preserve"> 0.OlMPa</w:t>
            </w:r>
            <w:r>
              <w:rPr>
                <w:rFonts w:ascii="宋体" w:hAnsi="宋体" w:hint="eastAsia"/>
                <w:bCs/>
                <w:sz w:val="18"/>
              </w:rPr>
              <w:t>～</w:t>
            </w:r>
            <w:r>
              <w:rPr>
                <w:rFonts w:ascii="宋体" w:hAnsi="宋体" w:hint="eastAsia"/>
                <w:bCs/>
                <w:sz w:val="18"/>
              </w:rPr>
              <w:t>0.03MPa:</w:t>
            </w:r>
            <w:r>
              <w:rPr>
                <w:rFonts w:ascii="宋体" w:hAnsi="宋体" w:hint="eastAsia"/>
                <w:bCs/>
                <w:sz w:val="18"/>
              </w:rPr>
              <w:t>干燥气体露点必须低于</w:t>
            </w:r>
            <w:r>
              <w:rPr>
                <w:rFonts w:ascii="宋体" w:hAnsi="宋体" w:hint="eastAsia"/>
                <w:bCs/>
                <w:sz w:val="18"/>
              </w:rPr>
              <w:t xml:space="preserve"> </w:t>
            </w:r>
            <w:r>
              <w:rPr>
                <w:rFonts w:ascii="宋体" w:hAnsi="宋体" w:hint="eastAsia"/>
                <w:bCs/>
                <w:sz w:val="18"/>
              </w:rPr>
              <w:t>—</w:t>
            </w:r>
            <w:r>
              <w:rPr>
                <w:rFonts w:ascii="宋体" w:hAnsi="宋体" w:hint="eastAsia"/>
                <w:bCs/>
                <w:sz w:val="18"/>
              </w:rPr>
              <w:t xml:space="preserve">40 </w:t>
            </w:r>
            <w:r>
              <w:rPr>
                <w:rFonts w:ascii="宋体" w:hAnsi="宋体" w:hint="eastAsia"/>
                <w:bCs/>
                <w:sz w:val="18"/>
              </w:rPr>
              <w:t>℃</w:t>
            </w:r>
            <w:r>
              <w:rPr>
                <w:rFonts w:ascii="宋体" w:hAnsi="宋体" w:hint="eastAsia"/>
                <w:bCs/>
                <w:sz w:val="18"/>
              </w:rPr>
              <w:t>;</w:t>
            </w:r>
            <w:r>
              <w:rPr>
                <w:rFonts w:ascii="宋体" w:hAnsi="宋体" w:hint="eastAsia"/>
                <w:bCs/>
                <w:sz w:val="18"/>
              </w:rPr>
              <w:t>每台变压器、电抗器必须</w:t>
            </w:r>
            <w:r>
              <w:rPr>
                <w:rFonts w:ascii="宋体" w:hAnsi="宋体" w:hint="eastAsia"/>
                <w:bCs/>
                <w:sz w:val="18"/>
              </w:rPr>
              <w:t xml:space="preserve"> </w:t>
            </w:r>
            <w:r>
              <w:rPr>
                <w:rFonts w:ascii="宋体" w:hAnsi="宋体" w:hint="eastAsia"/>
                <w:bCs/>
                <w:sz w:val="18"/>
              </w:rPr>
              <w:t>配有可以随时补气的纯净、干燥气体瓶</w:t>
            </w:r>
            <w:r>
              <w:rPr>
                <w:rFonts w:ascii="宋体" w:hAnsi="宋体" w:hint="eastAsia"/>
                <w:bCs/>
                <w:sz w:val="18"/>
              </w:rPr>
              <w:t xml:space="preserve"> ,</w:t>
            </w:r>
            <w:r>
              <w:rPr>
                <w:rFonts w:ascii="宋体" w:hAnsi="宋体" w:hint="eastAsia"/>
                <w:bCs/>
                <w:sz w:val="18"/>
              </w:rPr>
              <w:t>始终保持变压器、电抗器内为正压力</w:t>
            </w:r>
            <w:r>
              <w:rPr>
                <w:rFonts w:ascii="宋体" w:hAnsi="宋体" w:hint="eastAsia"/>
                <w:bCs/>
                <w:sz w:val="18"/>
              </w:rPr>
              <w:t>,</w:t>
            </w:r>
            <w:r>
              <w:rPr>
                <w:rFonts w:ascii="宋体" w:hAnsi="宋体" w:hint="eastAsia"/>
                <w:bCs/>
                <w:sz w:val="18"/>
              </w:rPr>
              <w:t>并设有压力表进行监视</w:t>
            </w:r>
          </w:p>
        </w:tc>
      </w:tr>
      <w:tr w:rsidR="00000000" w14:paraId="57E4ECEC" w14:textId="77777777">
        <w:trPr>
          <w:trHeight w:val="468"/>
        </w:trPr>
        <w:tc>
          <w:tcPr>
            <w:tcW w:w="1044" w:type="dxa"/>
            <w:vMerge/>
            <w:vAlign w:val="center"/>
          </w:tcPr>
          <w:p w14:paraId="798EE0F2" w14:textId="77777777" w:rsidR="009F0280" w:rsidRDefault="009F0280">
            <w:pPr>
              <w:jc w:val="center"/>
              <w:rPr>
                <w:rFonts w:ascii="宋体" w:hAnsi="宋体" w:hint="eastAsia"/>
                <w:bCs/>
                <w:sz w:val="18"/>
              </w:rPr>
            </w:pPr>
          </w:p>
        </w:tc>
        <w:tc>
          <w:tcPr>
            <w:tcW w:w="8475" w:type="dxa"/>
            <w:vMerge/>
            <w:vAlign w:val="center"/>
          </w:tcPr>
          <w:p w14:paraId="79589F51" w14:textId="77777777" w:rsidR="009F0280" w:rsidRDefault="009F0280">
            <w:pPr>
              <w:rPr>
                <w:rFonts w:ascii="宋体" w:hAnsi="宋体" w:hint="eastAsia"/>
                <w:bCs/>
                <w:sz w:val="18"/>
              </w:rPr>
            </w:pPr>
          </w:p>
        </w:tc>
      </w:tr>
      <w:tr w:rsidR="00000000" w14:paraId="07D73FAC" w14:textId="77777777">
        <w:trPr>
          <w:trHeight w:val="791"/>
        </w:trPr>
        <w:tc>
          <w:tcPr>
            <w:tcW w:w="1044" w:type="dxa"/>
            <w:vMerge/>
            <w:vAlign w:val="center"/>
          </w:tcPr>
          <w:p w14:paraId="0461F560" w14:textId="77777777" w:rsidR="009F0280" w:rsidRDefault="009F0280">
            <w:pPr>
              <w:jc w:val="center"/>
              <w:rPr>
                <w:rFonts w:ascii="宋体" w:hAnsi="宋体" w:hint="eastAsia"/>
                <w:bCs/>
                <w:sz w:val="18"/>
              </w:rPr>
            </w:pPr>
          </w:p>
        </w:tc>
        <w:tc>
          <w:tcPr>
            <w:tcW w:w="8475" w:type="dxa"/>
            <w:vMerge/>
            <w:vAlign w:val="center"/>
          </w:tcPr>
          <w:p w14:paraId="3D0F1CF9" w14:textId="77777777" w:rsidR="009F0280" w:rsidRDefault="009F0280">
            <w:pPr>
              <w:rPr>
                <w:rFonts w:ascii="宋体" w:hAnsi="宋体" w:hint="eastAsia"/>
                <w:bCs/>
                <w:sz w:val="18"/>
              </w:rPr>
            </w:pPr>
          </w:p>
        </w:tc>
      </w:tr>
      <w:tr w:rsidR="00000000" w14:paraId="056AADDA" w14:textId="77777777">
        <w:trPr>
          <w:trHeight w:val="769"/>
        </w:trPr>
        <w:tc>
          <w:tcPr>
            <w:tcW w:w="1044" w:type="dxa"/>
            <w:vAlign w:val="center"/>
          </w:tcPr>
          <w:p w14:paraId="67B25A56" w14:textId="77777777" w:rsidR="009F0280" w:rsidRDefault="009F0280">
            <w:pPr>
              <w:jc w:val="center"/>
              <w:rPr>
                <w:rFonts w:ascii="宋体" w:hAnsi="宋体" w:hint="eastAsia"/>
                <w:bCs/>
                <w:sz w:val="18"/>
              </w:rPr>
            </w:pPr>
            <w:r>
              <w:rPr>
                <w:rFonts w:ascii="宋体" w:hAnsi="宋体" w:hint="eastAsia"/>
                <w:bCs/>
                <w:sz w:val="18"/>
              </w:rPr>
              <w:t>3</w:t>
            </w:r>
          </w:p>
        </w:tc>
        <w:tc>
          <w:tcPr>
            <w:tcW w:w="8475" w:type="dxa"/>
            <w:vAlign w:val="center"/>
          </w:tcPr>
          <w:p w14:paraId="40407F91" w14:textId="77777777" w:rsidR="009F0280" w:rsidRDefault="009F0280">
            <w:pPr>
              <w:rPr>
                <w:rFonts w:ascii="宋体" w:hAnsi="宋体" w:hint="eastAsia"/>
                <w:bCs/>
                <w:sz w:val="18"/>
              </w:rPr>
            </w:pPr>
            <w:r>
              <w:rPr>
                <w:rFonts w:ascii="宋体" w:hAnsi="宋体" w:hint="eastAsia"/>
                <w:bCs/>
                <w:sz w:val="18"/>
              </w:rPr>
              <w:t xml:space="preserve">4.4.3  </w:t>
            </w:r>
            <w:r>
              <w:rPr>
                <w:rFonts w:ascii="宋体" w:hAnsi="宋体" w:hint="eastAsia"/>
                <w:bCs/>
                <w:sz w:val="18"/>
              </w:rPr>
              <w:t>充氮的变压器、电抗器需吊罩检查时</w:t>
            </w:r>
            <w:r>
              <w:rPr>
                <w:rFonts w:ascii="宋体" w:hAnsi="宋体" w:hint="eastAsia"/>
                <w:bCs/>
                <w:sz w:val="18"/>
              </w:rPr>
              <w:t>,</w:t>
            </w:r>
            <w:r>
              <w:rPr>
                <w:rFonts w:ascii="宋体" w:hAnsi="宋体" w:hint="eastAsia"/>
                <w:bCs/>
                <w:sz w:val="18"/>
              </w:rPr>
              <w:t>必须让器身在空气中暴露</w:t>
            </w:r>
            <w:r>
              <w:rPr>
                <w:rFonts w:ascii="宋体" w:hAnsi="宋体" w:hint="eastAsia"/>
                <w:bCs/>
                <w:sz w:val="18"/>
              </w:rPr>
              <w:t xml:space="preserve"> 15min </w:t>
            </w:r>
            <w:r>
              <w:rPr>
                <w:rFonts w:ascii="宋体" w:hAnsi="宋体" w:hint="eastAsia"/>
                <w:bCs/>
                <w:sz w:val="18"/>
              </w:rPr>
              <w:t>以上</w:t>
            </w:r>
            <w:r>
              <w:rPr>
                <w:rFonts w:ascii="宋体" w:hAnsi="宋体" w:hint="eastAsia"/>
                <w:bCs/>
                <w:sz w:val="18"/>
              </w:rPr>
              <w:t xml:space="preserve"> ,</w:t>
            </w:r>
            <w:r>
              <w:rPr>
                <w:rFonts w:ascii="宋体" w:hAnsi="宋体" w:hint="eastAsia"/>
                <w:bCs/>
                <w:sz w:val="18"/>
              </w:rPr>
              <w:t>待氮气充分扩散后进行</w:t>
            </w:r>
          </w:p>
        </w:tc>
      </w:tr>
      <w:tr w:rsidR="00000000" w14:paraId="041D1348" w14:textId="77777777">
        <w:trPr>
          <w:trHeight w:val="1994"/>
        </w:trPr>
        <w:tc>
          <w:tcPr>
            <w:tcW w:w="1044" w:type="dxa"/>
            <w:vAlign w:val="center"/>
          </w:tcPr>
          <w:p w14:paraId="689C454E" w14:textId="77777777" w:rsidR="009F0280" w:rsidRDefault="009F0280">
            <w:pPr>
              <w:jc w:val="center"/>
              <w:rPr>
                <w:rFonts w:ascii="宋体" w:hAnsi="宋体" w:hint="eastAsia"/>
                <w:bCs/>
                <w:sz w:val="18"/>
              </w:rPr>
            </w:pPr>
            <w:r>
              <w:rPr>
                <w:rFonts w:ascii="宋体" w:hAnsi="宋体" w:hint="eastAsia"/>
                <w:bCs/>
                <w:sz w:val="18"/>
              </w:rPr>
              <w:lastRenderedPageBreak/>
              <w:t>4</w:t>
            </w:r>
          </w:p>
        </w:tc>
        <w:tc>
          <w:tcPr>
            <w:tcW w:w="8475" w:type="dxa"/>
            <w:vAlign w:val="center"/>
          </w:tcPr>
          <w:p w14:paraId="4E1BBB9E" w14:textId="77777777" w:rsidR="009F0280" w:rsidRDefault="009F0280">
            <w:pPr>
              <w:rPr>
                <w:rFonts w:ascii="宋体" w:hAnsi="宋体" w:hint="eastAsia"/>
                <w:bCs/>
                <w:sz w:val="18"/>
              </w:rPr>
            </w:pPr>
            <w:r>
              <w:rPr>
                <w:rFonts w:ascii="宋体" w:hAnsi="宋体" w:hint="eastAsia"/>
                <w:bCs/>
                <w:sz w:val="18"/>
              </w:rPr>
              <w:t xml:space="preserve">4.5.3 </w:t>
            </w:r>
            <w:r>
              <w:rPr>
                <w:rFonts w:ascii="宋体" w:hAnsi="宋体" w:hint="eastAsia"/>
                <w:bCs/>
                <w:sz w:val="18"/>
              </w:rPr>
              <w:t>有下列情况之一时</w:t>
            </w:r>
            <w:r>
              <w:rPr>
                <w:rFonts w:ascii="宋体" w:hAnsi="宋体" w:hint="eastAsia"/>
                <w:bCs/>
                <w:sz w:val="18"/>
              </w:rPr>
              <w:t xml:space="preserve"> , </w:t>
            </w:r>
            <w:r>
              <w:rPr>
                <w:rFonts w:ascii="宋体" w:hAnsi="宋体" w:hint="eastAsia"/>
                <w:bCs/>
                <w:sz w:val="18"/>
              </w:rPr>
              <w:t>应对变压器、电抗器进行器身检查：</w:t>
            </w:r>
          </w:p>
          <w:p w14:paraId="18F98706" w14:textId="77777777" w:rsidR="009F0280" w:rsidRDefault="009F0280">
            <w:pPr>
              <w:rPr>
                <w:rFonts w:ascii="宋体" w:hAnsi="宋体" w:hint="eastAsia"/>
                <w:bCs/>
                <w:sz w:val="18"/>
              </w:rPr>
            </w:pPr>
            <w:r>
              <w:rPr>
                <w:rFonts w:ascii="宋体" w:hAnsi="宋体" w:hint="eastAsia"/>
                <w:bCs/>
                <w:sz w:val="18"/>
              </w:rPr>
              <w:t xml:space="preserve">2 </w:t>
            </w:r>
            <w:r>
              <w:rPr>
                <w:rFonts w:ascii="宋体" w:hAnsi="宋体" w:hint="eastAsia"/>
                <w:bCs/>
                <w:sz w:val="18"/>
              </w:rPr>
              <w:t>变压器、电抗器运输和装卸过程</w:t>
            </w:r>
          </w:p>
          <w:p w14:paraId="37BDB6DD" w14:textId="77777777" w:rsidR="009F0280" w:rsidRDefault="009F0280">
            <w:pPr>
              <w:rPr>
                <w:rFonts w:ascii="宋体" w:hAnsi="宋体" w:hint="eastAsia"/>
                <w:bCs/>
                <w:sz w:val="18"/>
              </w:rPr>
            </w:pPr>
            <w:r>
              <w:rPr>
                <w:rFonts w:ascii="宋体" w:hAnsi="宋体" w:hint="eastAsia"/>
                <w:bCs/>
                <w:sz w:val="18"/>
              </w:rPr>
              <w:t>中冲撞加速度出现大于</w:t>
            </w:r>
            <w:r>
              <w:rPr>
                <w:rFonts w:ascii="宋体" w:hAnsi="宋体" w:hint="eastAsia"/>
                <w:bCs/>
                <w:sz w:val="18"/>
              </w:rPr>
              <w:t xml:space="preserve"> 3g </w:t>
            </w:r>
            <w:r>
              <w:rPr>
                <w:rFonts w:ascii="宋体" w:hAnsi="宋体" w:hint="eastAsia"/>
                <w:bCs/>
                <w:sz w:val="18"/>
              </w:rPr>
              <w:t>或冲撞加速度监视装置出现异常情况时</w:t>
            </w:r>
            <w:r>
              <w:rPr>
                <w:rFonts w:ascii="宋体" w:hAnsi="宋体" w:hint="eastAsia"/>
                <w:bCs/>
                <w:sz w:val="18"/>
              </w:rPr>
              <w:t xml:space="preserve"> , </w:t>
            </w:r>
            <w:r>
              <w:rPr>
                <w:rFonts w:ascii="宋体" w:hAnsi="宋体" w:hint="eastAsia"/>
                <w:bCs/>
                <w:sz w:val="18"/>
              </w:rPr>
              <w:t>应由建设、监理、施工、运输和制造厂等单位代</w:t>
            </w:r>
            <w:r>
              <w:rPr>
                <w:rFonts w:ascii="宋体" w:hAnsi="宋体" w:hint="eastAsia"/>
                <w:bCs/>
                <w:sz w:val="18"/>
              </w:rPr>
              <w:t xml:space="preserve"> </w:t>
            </w:r>
            <w:r>
              <w:rPr>
                <w:rFonts w:ascii="宋体" w:hAnsi="宋体" w:hint="eastAsia"/>
                <w:bCs/>
                <w:sz w:val="18"/>
              </w:rPr>
              <w:t>表共同分析原因并出具正式报告。必须进行运输和装卸过程分析</w:t>
            </w:r>
            <w:r>
              <w:rPr>
                <w:rFonts w:ascii="宋体" w:hAnsi="宋体" w:hint="eastAsia"/>
                <w:bCs/>
                <w:sz w:val="18"/>
              </w:rPr>
              <w:t xml:space="preserve"> , </w:t>
            </w:r>
            <w:r>
              <w:rPr>
                <w:rFonts w:ascii="宋体" w:hAnsi="宋体" w:hint="eastAsia"/>
                <w:bCs/>
                <w:sz w:val="18"/>
              </w:rPr>
              <w:t>明确相关责任</w:t>
            </w:r>
            <w:r>
              <w:rPr>
                <w:rFonts w:ascii="宋体" w:hAnsi="宋体" w:hint="eastAsia"/>
                <w:bCs/>
                <w:sz w:val="18"/>
              </w:rPr>
              <w:t xml:space="preserve"> , </w:t>
            </w:r>
            <w:r>
              <w:rPr>
                <w:rFonts w:ascii="宋体" w:hAnsi="宋体" w:hint="eastAsia"/>
                <w:bCs/>
                <w:sz w:val="18"/>
              </w:rPr>
              <w:t>并确定进行现场器身检查或返厂进行检查和处理。</w:t>
            </w:r>
          </w:p>
        </w:tc>
      </w:tr>
      <w:tr w:rsidR="00000000" w14:paraId="6E2FAB80" w14:textId="77777777">
        <w:trPr>
          <w:trHeight w:val="697"/>
        </w:trPr>
        <w:tc>
          <w:tcPr>
            <w:tcW w:w="1044" w:type="dxa"/>
            <w:vMerge w:val="restart"/>
            <w:vAlign w:val="center"/>
          </w:tcPr>
          <w:p w14:paraId="6A796035" w14:textId="77777777" w:rsidR="009F0280" w:rsidRDefault="009F0280">
            <w:pPr>
              <w:jc w:val="center"/>
              <w:rPr>
                <w:rFonts w:ascii="宋体" w:hAnsi="宋体" w:hint="eastAsia"/>
                <w:bCs/>
                <w:sz w:val="18"/>
              </w:rPr>
            </w:pPr>
            <w:r>
              <w:rPr>
                <w:rFonts w:ascii="宋体" w:hAnsi="宋体" w:hint="eastAsia"/>
                <w:bCs/>
                <w:sz w:val="18"/>
              </w:rPr>
              <w:t>5</w:t>
            </w:r>
          </w:p>
        </w:tc>
        <w:tc>
          <w:tcPr>
            <w:tcW w:w="8475" w:type="dxa"/>
            <w:vMerge w:val="restart"/>
            <w:vAlign w:val="center"/>
          </w:tcPr>
          <w:p w14:paraId="4D6CD427" w14:textId="77777777" w:rsidR="009F0280" w:rsidRDefault="009F0280">
            <w:pPr>
              <w:rPr>
                <w:rFonts w:ascii="宋体" w:hAnsi="宋体" w:hint="eastAsia"/>
                <w:bCs/>
                <w:sz w:val="18"/>
              </w:rPr>
            </w:pPr>
            <w:r>
              <w:rPr>
                <w:rFonts w:ascii="宋体" w:hAnsi="宋体" w:hint="eastAsia"/>
                <w:bCs/>
                <w:sz w:val="18"/>
              </w:rPr>
              <w:t xml:space="preserve">4.5.5 </w:t>
            </w:r>
            <w:r>
              <w:rPr>
                <w:rFonts w:ascii="宋体" w:hAnsi="宋体" w:hint="eastAsia"/>
                <w:bCs/>
                <w:sz w:val="18"/>
              </w:rPr>
              <w:t>进行器身检查时必须符合以下规定：</w:t>
            </w:r>
          </w:p>
          <w:p w14:paraId="6313C285" w14:textId="77777777" w:rsidR="009F0280" w:rsidRDefault="009F0280">
            <w:pPr>
              <w:rPr>
                <w:rFonts w:ascii="宋体" w:hAnsi="宋体" w:hint="eastAsia"/>
                <w:bCs/>
                <w:sz w:val="18"/>
              </w:rPr>
            </w:pPr>
            <w:r>
              <w:rPr>
                <w:rFonts w:ascii="宋体" w:hAnsi="宋体" w:hint="eastAsia"/>
                <w:bCs/>
                <w:sz w:val="18"/>
              </w:rPr>
              <w:t xml:space="preserve">l </w:t>
            </w:r>
            <w:r>
              <w:rPr>
                <w:rFonts w:ascii="宋体" w:hAnsi="宋体" w:hint="eastAsia"/>
                <w:bCs/>
                <w:sz w:val="18"/>
              </w:rPr>
              <w:t>凡雨、雪天</w:t>
            </w:r>
            <w:r>
              <w:rPr>
                <w:rFonts w:ascii="宋体" w:hAnsi="宋体" w:hint="eastAsia"/>
                <w:bCs/>
                <w:sz w:val="18"/>
              </w:rPr>
              <w:t xml:space="preserve"> , </w:t>
            </w:r>
            <w:r>
              <w:rPr>
                <w:rFonts w:ascii="宋体" w:hAnsi="宋体" w:hint="eastAsia"/>
                <w:bCs/>
                <w:sz w:val="18"/>
              </w:rPr>
              <w:t>风力达到</w:t>
            </w:r>
            <w:r>
              <w:rPr>
                <w:rFonts w:ascii="宋体" w:hAnsi="宋体" w:hint="eastAsia"/>
                <w:bCs/>
                <w:sz w:val="18"/>
              </w:rPr>
              <w:t xml:space="preserve"> 4 </w:t>
            </w:r>
            <w:r>
              <w:rPr>
                <w:rFonts w:ascii="宋体" w:hAnsi="宋体" w:hint="eastAsia"/>
                <w:bCs/>
                <w:sz w:val="18"/>
              </w:rPr>
              <w:t>级以上</w:t>
            </w:r>
            <w:r>
              <w:rPr>
                <w:rFonts w:ascii="宋体" w:hAnsi="宋体" w:hint="eastAsia"/>
                <w:bCs/>
                <w:sz w:val="18"/>
              </w:rPr>
              <w:t xml:space="preserve"> , </w:t>
            </w:r>
            <w:r>
              <w:rPr>
                <w:rFonts w:ascii="宋体" w:hAnsi="宋体" w:hint="eastAsia"/>
                <w:bCs/>
                <w:sz w:val="18"/>
              </w:rPr>
              <w:t>相对湿度</w:t>
            </w:r>
            <w:r>
              <w:rPr>
                <w:rFonts w:ascii="宋体" w:hAnsi="宋体" w:hint="eastAsia"/>
                <w:bCs/>
                <w:sz w:val="18"/>
              </w:rPr>
              <w:t xml:space="preserve"> 75% </w:t>
            </w:r>
            <w:r>
              <w:rPr>
                <w:rFonts w:ascii="宋体" w:hAnsi="宋体" w:hint="eastAsia"/>
                <w:bCs/>
                <w:sz w:val="18"/>
              </w:rPr>
              <w:t>以上的天气</w:t>
            </w:r>
            <w:r>
              <w:rPr>
                <w:rFonts w:ascii="宋体" w:hAnsi="宋体" w:hint="eastAsia"/>
                <w:bCs/>
                <w:sz w:val="18"/>
              </w:rPr>
              <w:t xml:space="preserve"> , </w:t>
            </w:r>
            <w:r>
              <w:rPr>
                <w:rFonts w:ascii="宋体" w:hAnsi="宋体" w:hint="eastAsia"/>
                <w:bCs/>
                <w:sz w:val="18"/>
              </w:rPr>
              <w:t>不得进行器身检查。</w:t>
            </w:r>
          </w:p>
          <w:p w14:paraId="081A46CE" w14:textId="77777777" w:rsidR="009F0280" w:rsidRDefault="009F0280">
            <w:pPr>
              <w:rPr>
                <w:rFonts w:ascii="宋体" w:hAnsi="宋体" w:hint="eastAsia"/>
                <w:bCs/>
                <w:sz w:val="18"/>
              </w:rPr>
            </w:pPr>
            <w:r>
              <w:rPr>
                <w:rFonts w:ascii="宋体" w:hAnsi="宋体" w:hint="eastAsia"/>
                <w:bCs/>
                <w:sz w:val="18"/>
              </w:rPr>
              <w:t xml:space="preserve">2 </w:t>
            </w:r>
            <w:r>
              <w:rPr>
                <w:rFonts w:ascii="宋体" w:hAnsi="宋体" w:hint="eastAsia"/>
                <w:bCs/>
                <w:sz w:val="18"/>
              </w:rPr>
              <w:t>在没有排氮前</w:t>
            </w:r>
            <w:r>
              <w:rPr>
                <w:rFonts w:ascii="宋体" w:hAnsi="宋体" w:hint="eastAsia"/>
                <w:bCs/>
                <w:sz w:val="18"/>
              </w:rPr>
              <w:t xml:space="preserve"> , </w:t>
            </w:r>
            <w:r>
              <w:rPr>
                <w:rFonts w:ascii="宋体" w:hAnsi="宋体" w:hint="eastAsia"/>
                <w:bCs/>
                <w:sz w:val="18"/>
              </w:rPr>
              <w:t>任何人不得进入油箱。当油箱内的含氧量未达到</w:t>
            </w:r>
            <w:r>
              <w:rPr>
                <w:rFonts w:ascii="宋体" w:hAnsi="宋体" w:hint="eastAsia"/>
                <w:bCs/>
                <w:sz w:val="18"/>
              </w:rPr>
              <w:t xml:space="preserve"> 18%</w:t>
            </w:r>
            <w:r>
              <w:rPr>
                <w:rFonts w:ascii="宋体" w:hAnsi="宋体" w:hint="eastAsia"/>
                <w:bCs/>
                <w:sz w:val="18"/>
              </w:rPr>
              <w:t>以上时</w:t>
            </w:r>
            <w:r>
              <w:rPr>
                <w:rFonts w:ascii="宋体" w:hAnsi="宋体" w:hint="eastAsia"/>
                <w:bCs/>
                <w:sz w:val="18"/>
              </w:rPr>
              <w:t xml:space="preserve"> ,</w:t>
            </w:r>
            <w:r>
              <w:rPr>
                <w:rFonts w:ascii="宋体" w:hAnsi="宋体" w:hint="eastAsia"/>
                <w:bCs/>
                <w:sz w:val="18"/>
              </w:rPr>
              <w:t>人员不得进入</w:t>
            </w:r>
          </w:p>
          <w:p w14:paraId="731B022F" w14:textId="77777777" w:rsidR="009F0280" w:rsidRDefault="009F0280">
            <w:pPr>
              <w:rPr>
                <w:rFonts w:ascii="宋体" w:hAnsi="宋体" w:hint="eastAsia"/>
                <w:bCs/>
                <w:sz w:val="18"/>
              </w:rPr>
            </w:pPr>
            <w:r>
              <w:rPr>
                <w:rFonts w:ascii="宋体" w:hAnsi="宋体" w:hint="eastAsia"/>
                <w:bCs/>
                <w:sz w:val="18"/>
              </w:rPr>
              <w:t xml:space="preserve">3 </w:t>
            </w:r>
            <w:r>
              <w:rPr>
                <w:rFonts w:ascii="宋体" w:hAnsi="宋体" w:hint="eastAsia"/>
                <w:bCs/>
                <w:sz w:val="18"/>
              </w:rPr>
              <w:t>在内检过程中</w:t>
            </w:r>
            <w:r>
              <w:rPr>
                <w:rFonts w:ascii="宋体" w:hAnsi="宋体" w:hint="eastAsia"/>
                <w:bCs/>
                <w:sz w:val="18"/>
              </w:rPr>
              <w:t xml:space="preserve"> , </w:t>
            </w:r>
            <w:r>
              <w:rPr>
                <w:rFonts w:ascii="宋体" w:hAnsi="宋体" w:hint="eastAsia"/>
                <w:bCs/>
                <w:sz w:val="18"/>
              </w:rPr>
              <w:t>必须箱体内持续补充露点低于</w:t>
            </w:r>
            <w:r>
              <w:rPr>
                <w:rFonts w:ascii="宋体" w:hAnsi="宋体" w:hint="eastAsia"/>
                <w:bCs/>
                <w:sz w:val="18"/>
              </w:rPr>
              <w:t xml:space="preserve"> </w:t>
            </w:r>
            <w:r>
              <w:rPr>
                <w:rFonts w:ascii="宋体" w:hAnsi="宋体" w:hint="eastAsia"/>
                <w:bCs/>
                <w:sz w:val="18"/>
              </w:rPr>
              <w:t>—</w:t>
            </w:r>
            <w:r>
              <w:rPr>
                <w:rFonts w:ascii="宋体" w:hAnsi="宋体" w:hint="eastAsia"/>
                <w:bCs/>
                <w:sz w:val="18"/>
              </w:rPr>
              <w:t xml:space="preserve">40 </w:t>
            </w:r>
            <w:r>
              <w:rPr>
                <w:rFonts w:ascii="宋体" w:hAnsi="宋体" w:hint="eastAsia"/>
                <w:bCs/>
                <w:sz w:val="18"/>
              </w:rPr>
              <w:t>℃的干燥空气</w:t>
            </w:r>
            <w:r>
              <w:rPr>
                <w:rFonts w:ascii="宋体" w:hAnsi="宋体" w:hint="eastAsia"/>
                <w:bCs/>
                <w:sz w:val="18"/>
              </w:rPr>
              <w:t xml:space="preserve"> , </w:t>
            </w:r>
            <w:r>
              <w:rPr>
                <w:rFonts w:ascii="宋体" w:hAnsi="宋体" w:hint="eastAsia"/>
                <w:bCs/>
                <w:sz w:val="18"/>
              </w:rPr>
              <w:t>以保持含氧量不得低于</w:t>
            </w:r>
            <w:r>
              <w:rPr>
                <w:rFonts w:ascii="宋体" w:hAnsi="宋体" w:hint="eastAsia"/>
                <w:bCs/>
                <w:sz w:val="18"/>
              </w:rPr>
              <w:t xml:space="preserve"> 18%, </w:t>
            </w:r>
            <w:r>
              <w:rPr>
                <w:rFonts w:ascii="宋体" w:hAnsi="宋体" w:hint="eastAsia"/>
                <w:bCs/>
                <w:sz w:val="18"/>
              </w:rPr>
              <w:t>相对湿度不应大于</w:t>
            </w:r>
            <w:r>
              <w:rPr>
                <w:rFonts w:ascii="宋体" w:hAnsi="宋体" w:hint="eastAsia"/>
                <w:bCs/>
                <w:sz w:val="18"/>
              </w:rPr>
              <w:t xml:space="preserve">20% </w:t>
            </w:r>
            <w:r>
              <w:rPr>
                <w:rFonts w:ascii="宋体" w:hAnsi="宋体" w:hint="eastAsia"/>
                <w:bCs/>
                <w:sz w:val="18"/>
              </w:rPr>
              <w:t>；补充干燥空气的速率</w:t>
            </w:r>
            <w:r>
              <w:rPr>
                <w:rFonts w:ascii="宋体" w:hAnsi="宋体" w:hint="eastAsia"/>
                <w:bCs/>
                <w:sz w:val="18"/>
              </w:rPr>
              <w:t xml:space="preserve"> , </w:t>
            </w:r>
            <w:r>
              <w:rPr>
                <w:rFonts w:ascii="宋体" w:hAnsi="宋体" w:hint="eastAsia"/>
                <w:bCs/>
                <w:sz w:val="18"/>
              </w:rPr>
              <w:t>应符合产品技术文件的要求</w:t>
            </w:r>
          </w:p>
        </w:tc>
      </w:tr>
      <w:tr w:rsidR="00000000" w14:paraId="3C7E11FF" w14:textId="77777777">
        <w:trPr>
          <w:trHeight w:val="610"/>
        </w:trPr>
        <w:tc>
          <w:tcPr>
            <w:tcW w:w="1044" w:type="dxa"/>
            <w:vMerge/>
            <w:vAlign w:val="center"/>
          </w:tcPr>
          <w:p w14:paraId="35D33307" w14:textId="77777777" w:rsidR="009F0280" w:rsidRDefault="009F0280">
            <w:pPr>
              <w:rPr>
                <w:rFonts w:ascii="宋体" w:hAnsi="宋体" w:hint="eastAsia"/>
                <w:bCs/>
                <w:sz w:val="18"/>
              </w:rPr>
            </w:pPr>
          </w:p>
        </w:tc>
        <w:tc>
          <w:tcPr>
            <w:tcW w:w="8475" w:type="dxa"/>
            <w:vMerge/>
            <w:vAlign w:val="center"/>
          </w:tcPr>
          <w:p w14:paraId="0259722E" w14:textId="77777777" w:rsidR="009F0280" w:rsidRDefault="009F0280">
            <w:pPr>
              <w:rPr>
                <w:rFonts w:ascii="宋体" w:hAnsi="宋体" w:hint="eastAsia"/>
                <w:bCs/>
                <w:sz w:val="18"/>
              </w:rPr>
            </w:pPr>
          </w:p>
        </w:tc>
      </w:tr>
      <w:tr w:rsidR="00000000" w14:paraId="3F41599E" w14:textId="77777777">
        <w:trPr>
          <w:trHeight w:val="1259"/>
        </w:trPr>
        <w:tc>
          <w:tcPr>
            <w:tcW w:w="1044" w:type="dxa"/>
            <w:vMerge/>
            <w:vAlign w:val="center"/>
          </w:tcPr>
          <w:p w14:paraId="4B8541D3" w14:textId="77777777" w:rsidR="009F0280" w:rsidRDefault="009F0280">
            <w:pPr>
              <w:rPr>
                <w:rFonts w:ascii="宋体" w:hAnsi="宋体" w:hint="eastAsia"/>
                <w:bCs/>
                <w:sz w:val="18"/>
              </w:rPr>
            </w:pPr>
          </w:p>
        </w:tc>
        <w:tc>
          <w:tcPr>
            <w:tcW w:w="8475" w:type="dxa"/>
            <w:vMerge/>
            <w:vAlign w:val="center"/>
          </w:tcPr>
          <w:p w14:paraId="523B127E" w14:textId="77777777" w:rsidR="009F0280" w:rsidRDefault="009F0280">
            <w:pPr>
              <w:rPr>
                <w:rFonts w:ascii="宋体" w:hAnsi="宋体" w:hint="eastAsia"/>
                <w:bCs/>
                <w:sz w:val="18"/>
              </w:rPr>
            </w:pPr>
          </w:p>
        </w:tc>
      </w:tr>
      <w:tr w:rsidR="00000000" w14:paraId="3DD4E5CE" w14:textId="77777777">
        <w:trPr>
          <w:trHeight w:val="468"/>
        </w:trPr>
        <w:tc>
          <w:tcPr>
            <w:tcW w:w="1044" w:type="dxa"/>
            <w:vMerge w:val="restart"/>
            <w:vAlign w:val="center"/>
          </w:tcPr>
          <w:p w14:paraId="4917E72D" w14:textId="77777777" w:rsidR="009F0280" w:rsidRDefault="009F0280">
            <w:pPr>
              <w:jc w:val="center"/>
              <w:rPr>
                <w:rFonts w:ascii="宋体" w:hAnsi="宋体" w:hint="eastAsia"/>
                <w:bCs/>
                <w:sz w:val="18"/>
              </w:rPr>
            </w:pPr>
            <w:r>
              <w:rPr>
                <w:rFonts w:ascii="宋体" w:hAnsi="宋体" w:hint="eastAsia"/>
                <w:bCs/>
                <w:sz w:val="18"/>
              </w:rPr>
              <w:t>6</w:t>
            </w:r>
          </w:p>
        </w:tc>
        <w:tc>
          <w:tcPr>
            <w:tcW w:w="8475" w:type="dxa"/>
            <w:vMerge w:val="restart"/>
            <w:vAlign w:val="center"/>
          </w:tcPr>
          <w:p w14:paraId="350C8EF4" w14:textId="77777777" w:rsidR="009F0280" w:rsidRDefault="009F0280">
            <w:pPr>
              <w:rPr>
                <w:rFonts w:ascii="宋体" w:hAnsi="宋体" w:hint="eastAsia"/>
                <w:bCs/>
                <w:sz w:val="18"/>
              </w:rPr>
            </w:pPr>
            <w:r>
              <w:rPr>
                <w:rFonts w:ascii="宋体" w:hAnsi="宋体" w:hint="eastAsia"/>
                <w:bCs/>
                <w:sz w:val="18"/>
              </w:rPr>
              <w:t xml:space="preserve">4.9.1  </w:t>
            </w:r>
            <w:r>
              <w:rPr>
                <w:rFonts w:ascii="宋体" w:hAnsi="宋体" w:hint="eastAsia"/>
                <w:bCs/>
                <w:sz w:val="18"/>
              </w:rPr>
              <w:t>绝缘油必须按现行国家标准《电气装置安装工程电气设备交接试验标准》</w:t>
            </w:r>
            <w:r>
              <w:rPr>
                <w:rFonts w:ascii="宋体" w:hAnsi="宋体" w:hint="eastAsia"/>
                <w:bCs/>
                <w:sz w:val="18"/>
              </w:rPr>
              <w:t xml:space="preserve"> GB 50150 </w:t>
            </w:r>
            <w:r>
              <w:rPr>
                <w:rFonts w:ascii="宋体" w:hAnsi="宋体" w:hint="eastAsia"/>
                <w:bCs/>
                <w:sz w:val="18"/>
              </w:rPr>
              <w:t>的规定试验合格后</w:t>
            </w:r>
            <w:r>
              <w:rPr>
                <w:rFonts w:ascii="宋体" w:hAnsi="宋体" w:hint="eastAsia"/>
                <w:bCs/>
                <w:sz w:val="18"/>
              </w:rPr>
              <w:t xml:space="preserve"> , </w:t>
            </w:r>
            <w:r>
              <w:rPr>
                <w:rFonts w:ascii="宋体" w:hAnsi="宋体" w:hint="eastAsia"/>
                <w:bCs/>
                <w:sz w:val="18"/>
              </w:rPr>
              <w:t>方可注入变压器、电抗器中</w:t>
            </w:r>
          </w:p>
        </w:tc>
      </w:tr>
      <w:tr w:rsidR="00000000" w14:paraId="06F7CDD2" w14:textId="77777777">
        <w:trPr>
          <w:trHeight w:val="610"/>
        </w:trPr>
        <w:tc>
          <w:tcPr>
            <w:tcW w:w="1044" w:type="dxa"/>
            <w:vMerge/>
            <w:vAlign w:val="center"/>
          </w:tcPr>
          <w:p w14:paraId="2B80EE66" w14:textId="77777777" w:rsidR="009F0280" w:rsidRDefault="009F0280">
            <w:pPr>
              <w:jc w:val="center"/>
              <w:rPr>
                <w:rFonts w:ascii="宋体" w:hAnsi="宋体" w:hint="eastAsia"/>
                <w:bCs/>
                <w:sz w:val="18"/>
              </w:rPr>
            </w:pPr>
          </w:p>
        </w:tc>
        <w:tc>
          <w:tcPr>
            <w:tcW w:w="8475" w:type="dxa"/>
            <w:vMerge/>
            <w:vAlign w:val="center"/>
          </w:tcPr>
          <w:p w14:paraId="0C467B60" w14:textId="77777777" w:rsidR="009F0280" w:rsidRDefault="009F0280">
            <w:pPr>
              <w:rPr>
                <w:rFonts w:ascii="宋体" w:hAnsi="宋体" w:hint="eastAsia"/>
                <w:bCs/>
                <w:sz w:val="18"/>
              </w:rPr>
            </w:pPr>
          </w:p>
        </w:tc>
      </w:tr>
      <w:tr w:rsidR="00000000" w14:paraId="610FCD6B" w14:textId="77777777">
        <w:trPr>
          <w:trHeight w:val="556"/>
        </w:trPr>
        <w:tc>
          <w:tcPr>
            <w:tcW w:w="1044" w:type="dxa"/>
            <w:vAlign w:val="center"/>
          </w:tcPr>
          <w:p w14:paraId="6B9FB0C0" w14:textId="77777777" w:rsidR="009F0280" w:rsidRDefault="009F0280">
            <w:pPr>
              <w:jc w:val="center"/>
              <w:rPr>
                <w:rFonts w:ascii="宋体" w:hAnsi="宋体" w:hint="eastAsia"/>
                <w:bCs/>
                <w:sz w:val="18"/>
              </w:rPr>
            </w:pPr>
            <w:r>
              <w:rPr>
                <w:rFonts w:ascii="宋体" w:hAnsi="宋体" w:hint="eastAsia"/>
                <w:bCs/>
                <w:sz w:val="18"/>
              </w:rPr>
              <w:t>7</w:t>
            </w:r>
          </w:p>
        </w:tc>
        <w:tc>
          <w:tcPr>
            <w:tcW w:w="8475" w:type="dxa"/>
            <w:vAlign w:val="center"/>
          </w:tcPr>
          <w:p w14:paraId="684CB02E" w14:textId="77777777" w:rsidR="009F0280" w:rsidRDefault="009F0280">
            <w:pPr>
              <w:rPr>
                <w:rFonts w:ascii="宋体" w:hAnsi="宋体" w:hint="eastAsia"/>
                <w:bCs/>
                <w:sz w:val="18"/>
              </w:rPr>
            </w:pPr>
            <w:r>
              <w:rPr>
                <w:rFonts w:ascii="宋体" w:hAnsi="宋体" w:hint="eastAsia"/>
                <w:bCs/>
                <w:sz w:val="18"/>
              </w:rPr>
              <w:t xml:space="preserve">4.9.2 </w:t>
            </w:r>
            <w:r>
              <w:rPr>
                <w:rFonts w:ascii="宋体" w:hAnsi="宋体" w:hint="eastAsia"/>
                <w:bCs/>
                <w:sz w:val="18"/>
              </w:rPr>
              <w:t>不同牌号的绝缘油或同牌号的新油与运行过的油混合使用前</w:t>
            </w:r>
            <w:r>
              <w:rPr>
                <w:rFonts w:ascii="宋体" w:hAnsi="宋体" w:hint="eastAsia"/>
                <w:bCs/>
                <w:sz w:val="18"/>
              </w:rPr>
              <w:t xml:space="preserve"> , </w:t>
            </w:r>
            <w:r>
              <w:rPr>
                <w:rFonts w:ascii="宋体" w:hAnsi="宋体" w:hint="eastAsia"/>
                <w:bCs/>
                <w:sz w:val="18"/>
              </w:rPr>
              <w:t>必须做混油试验。</w:t>
            </w:r>
          </w:p>
        </w:tc>
      </w:tr>
      <w:tr w:rsidR="00000000" w14:paraId="44E1DFE5" w14:textId="77777777">
        <w:trPr>
          <w:trHeight w:val="1096"/>
        </w:trPr>
        <w:tc>
          <w:tcPr>
            <w:tcW w:w="1044" w:type="dxa"/>
            <w:vAlign w:val="center"/>
          </w:tcPr>
          <w:p w14:paraId="3648739D" w14:textId="77777777" w:rsidR="009F0280" w:rsidRDefault="009F0280">
            <w:pPr>
              <w:jc w:val="center"/>
              <w:rPr>
                <w:rFonts w:ascii="宋体" w:hAnsi="宋体" w:hint="eastAsia"/>
                <w:bCs/>
                <w:sz w:val="18"/>
              </w:rPr>
            </w:pPr>
            <w:r>
              <w:rPr>
                <w:rFonts w:ascii="宋体" w:hAnsi="宋体" w:hint="eastAsia"/>
                <w:bCs/>
                <w:sz w:val="18"/>
              </w:rPr>
              <w:t>8</w:t>
            </w:r>
          </w:p>
        </w:tc>
        <w:tc>
          <w:tcPr>
            <w:tcW w:w="8475" w:type="dxa"/>
            <w:vAlign w:val="center"/>
          </w:tcPr>
          <w:p w14:paraId="14881D89" w14:textId="77777777" w:rsidR="009F0280" w:rsidRDefault="009F0280">
            <w:pPr>
              <w:rPr>
                <w:rFonts w:ascii="宋体" w:hAnsi="宋体" w:hint="eastAsia"/>
                <w:bCs/>
                <w:sz w:val="18"/>
              </w:rPr>
            </w:pPr>
            <w:r>
              <w:rPr>
                <w:rFonts w:ascii="宋体" w:hAnsi="宋体" w:hint="eastAsia"/>
                <w:bCs/>
                <w:sz w:val="18"/>
              </w:rPr>
              <w:t xml:space="preserve">4.9.6 </w:t>
            </w:r>
            <w:r>
              <w:rPr>
                <w:rFonts w:ascii="宋体" w:hAnsi="宋体" w:hint="eastAsia"/>
                <w:bCs/>
                <w:sz w:val="18"/>
              </w:rPr>
              <w:t>在抽真空时</w:t>
            </w:r>
            <w:r>
              <w:rPr>
                <w:rFonts w:ascii="宋体" w:hAnsi="宋体" w:hint="eastAsia"/>
                <w:bCs/>
                <w:sz w:val="18"/>
              </w:rPr>
              <w:t xml:space="preserve"> , </w:t>
            </w:r>
            <w:r>
              <w:rPr>
                <w:rFonts w:ascii="宋体" w:hAnsi="宋体" w:hint="eastAsia"/>
                <w:bCs/>
                <w:sz w:val="18"/>
              </w:rPr>
              <w:t>必须将不能承受真空下机械强度的附件与油箱隔离；对允许抽同样真空度的部件</w:t>
            </w:r>
            <w:r>
              <w:rPr>
                <w:rFonts w:ascii="宋体" w:hAnsi="宋体" w:hint="eastAsia"/>
                <w:bCs/>
                <w:sz w:val="18"/>
              </w:rPr>
              <w:t>,</w:t>
            </w:r>
            <w:r>
              <w:rPr>
                <w:rFonts w:ascii="宋体" w:hAnsi="宋体" w:hint="eastAsia"/>
                <w:bCs/>
                <w:sz w:val="18"/>
              </w:rPr>
              <w:t>应同时抽真空；</w:t>
            </w:r>
            <w:r>
              <w:rPr>
                <w:rFonts w:ascii="宋体" w:hAnsi="宋体" w:hint="eastAsia"/>
                <w:bCs/>
                <w:sz w:val="18"/>
              </w:rPr>
              <w:t xml:space="preserve"> </w:t>
            </w:r>
            <w:r>
              <w:rPr>
                <w:rFonts w:ascii="宋体" w:hAnsi="宋体" w:hint="eastAsia"/>
                <w:bCs/>
                <w:sz w:val="18"/>
              </w:rPr>
              <w:t>真空泵或真空机组应有防止突然停止或因误操作而引起真空泵油倒灌的措施</w:t>
            </w:r>
          </w:p>
        </w:tc>
      </w:tr>
      <w:tr w:rsidR="00000000" w14:paraId="4FD14E4A" w14:textId="77777777">
        <w:trPr>
          <w:trHeight w:val="1149"/>
        </w:trPr>
        <w:tc>
          <w:tcPr>
            <w:tcW w:w="1044" w:type="dxa"/>
            <w:vAlign w:val="center"/>
          </w:tcPr>
          <w:p w14:paraId="285726D7" w14:textId="77777777" w:rsidR="009F0280" w:rsidRDefault="009F0280">
            <w:pPr>
              <w:jc w:val="center"/>
              <w:rPr>
                <w:rFonts w:ascii="宋体" w:hAnsi="宋体" w:hint="eastAsia"/>
                <w:bCs/>
                <w:sz w:val="18"/>
              </w:rPr>
            </w:pPr>
            <w:r>
              <w:rPr>
                <w:rFonts w:ascii="宋体" w:hAnsi="宋体" w:hint="eastAsia"/>
                <w:bCs/>
                <w:sz w:val="18"/>
              </w:rPr>
              <w:t>9</w:t>
            </w:r>
          </w:p>
        </w:tc>
        <w:tc>
          <w:tcPr>
            <w:tcW w:w="8475" w:type="dxa"/>
            <w:vAlign w:val="center"/>
          </w:tcPr>
          <w:p w14:paraId="3279C6FF" w14:textId="77777777" w:rsidR="009F0280" w:rsidRDefault="009F0280">
            <w:pPr>
              <w:rPr>
                <w:rFonts w:ascii="宋体" w:hAnsi="宋体" w:hint="eastAsia"/>
                <w:bCs/>
                <w:sz w:val="18"/>
              </w:rPr>
            </w:pPr>
            <w:r>
              <w:rPr>
                <w:rFonts w:ascii="宋体" w:hAnsi="宋体" w:hint="eastAsia"/>
                <w:bCs/>
                <w:sz w:val="18"/>
              </w:rPr>
              <w:t xml:space="preserve">4.12.1 </w:t>
            </w:r>
            <w:r>
              <w:rPr>
                <w:rFonts w:ascii="宋体" w:hAnsi="宋体" w:hint="eastAsia"/>
                <w:bCs/>
                <w:sz w:val="18"/>
              </w:rPr>
              <w:t>变压器、电抗器在试运行前</w:t>
            </w:r>
            <w:r>
              <w:rPr>
                <w:rFonts w:ascii="宋体" w:hAnsi="宋体" w:hint="eastAsia"/>
                <w:bCs/>
                <w:sz w:val="18"/>
              </w:rPr>
              <w:t xml:space="preserve"> , </w:t>
            </w:r>
            <w:r>
              <w:rPr>
                <w:rFonts w:ascii="宋体" w:hAnsi="宋体" w:hint="eastAsia"/>
                <w:bCs/>
                <w:sz w:val="18"/>
              </w:rPr>
              <w:t>应进行全面检查</w:t>
            </w:r>
            <w:r>
              <w:rPr>
                <w:rFonts w:ascii="宋体" w:hAnsi="宋体" w:hint="eastAsia"/>
                <w:bCs/>
                <w:sz w:val="18"/>
              </w:rPr>
              <w:t xml:space="preserve"> , </w:t>
            </w:r>
            <w:r>
              <w:rPr>
                <w:rFonts w:ascii="宋体" w:hAnsi="宋体" w:hint="eastAsia"/>
                <w:bCs/>
                <w:sz w:val="18"/>
              </w:rPr>
              <w:t>确认其符合运行条件时</w:t>
            </w:r>
            <w:r>
              <w:rPr>
                <w:rFonts w:ascii="宋体" w:hAnsi="宋体" w:hint="eastAsia"/>
                <w:bCs/>
                <w:sz w:val="18"/>
              </w:rPr>
              <w:t xml:space="preserve"> , </w:t>
            </w:r>
            <w:r>
              <w:rPr>
                <w:rFonts w:ascii="宋体" w:hAnsi="宋体" w:hint="eastAsia"/>
                <w:bCs/>
                <w:sz w:val="18"/>
              </w:rPr>
              <w:t>方可投入试运行。检查项目应包含以下内容和要求</w:t>
            </w:r>
            <w:r>
              <w:rPr>
                <w:rFonts w:ascii="宋体" w:hAnsi="宋体" w:hint="eastAsia"/>
                <w:bCs/>
                <w:sz w:val="18"/>
              </w:rPr>
              <w:t xml:space="preserve"> :</w:t>
            </w:r>
          </w:p>
          <w:p w14:paraId="04D3E3A8" w14:textId="77777777" w:rsidR="009F0280" w:rsidRDefault="009F0280">
            <w:pPr>
              <w:rPr>
                <w:rFonts w:hint="eastAsia"/>
                <w:bCs/>
              </w:rPr>
            </w:pPr>
            <w:r>
              <w:rPr>
                <w:rFonts w:hint="eastAsia"/>
                <w:bCs/>
              </w:rPr>
              <w:t xml:space="preserve"> 3</w:t>
            </w:r>
            <w:r>
              <w:rPr>
                <w:rFonts w:ascii="宋体" w:hAnsi="宋体" w:hint="eastAsia"/>
                <w:bCs/>
                <w:sz w:val="18"/>
              </w:rPr>
              <w:t>事故排油设施应完好</w:t>
            </w:r>
            <w:r>
              <w:rPr>
                <w:rFonts w:ascii="宋体" w:hAnsi="宋体" w:hint="eastAsia"/>
                <w:bCs/>
                <w:sz w:val="18"/>
              </w:rPr>
              <w:t xml:space="preserve"> , </w:t>
            </w:r>
            <w:r>
              <w:rPr>
                <w:rFonts w:ascii="宋体" w:hAnsi="宋体" w:hint="eastAsia"/>
                <w:bCs/>
                <w:sz w:val="18"/>
              </w:rPr>
              <w:t>消防设施齐全</w:t>
            </w:r>
          </w:p>
        </w:tc>
      </w:tr>
      <w:tr w:rsidR="00000000" w14:paraId="141CF834" w14:textId="77777777">
        <w:trPr>
          <w:trHeight w:val="769"/>
        </w:trPr>
        <w:tc>
          <w:tcPr>
            <w:tcW w:w="1044" w:type="dxa"/>
            <w:vAlign w:val="center"/>
          </w:tcPr>
          <w:p w14:paraId="2BB557CF" w14:textId="77777777" w:rsidR="009F0280" w:rsidRDefault="009F0280">
            <w:pPr>
              <w:jc w:val="center"/>
              <w:rPr>
                <w:rFonts w:ascii="宋体" w:hAnsi="宋体" w:hint="eastAsia"/>
                <w:bCs/>
                <w:sz w:val="18"/>
              </w:rPr>
            </w:pPr>
            <w:r>
              <w:rPr>
                <w:rFonts w:ascii="宋体" w:hAnsi="宋体" w:hint="eastAsia"/>
                <w:bCs/>
                <w:sz w:val="18"/>
              </w:rPr>
              <w:t>10</w:t>
            </w:r>
          </w:p>
        </w:tc>
        <w:tc>
          <w:tcPr>
            <w:tcW w:w="8475" w:type="dxa"/>
            <w:vAlign w:val="center"/>
          </w:tcPr>
          <w:p w14:paraId="66F65B64" w14:textId="77777777" w:rsidR="009F0280" w:rsidRDefault="009F0280">
            <w:pPr>
              <w:rPr>
                <w:rFonts w:ascii="宋体" w:hAnsi="宋体" w:hint="eastAsia"/>
                <w:bCs/>
                <w:sz w:val="18"/>
              </w:rPr>
            </w:pPr>
            <w:r>
              <w:rPr>
                <w:rFonts w:ascii="宋体" w:hAnsi="宋体" w:hint="eastAsia"/>
                <w:bCs/>
                <w:sz w:val="18"/>
              </w:rPr>
              <w:t>5</w:t>
            </w:r>
            <w:r>
              <w:rPr>
                <w:rFonts w:ascii="宋体" w:hAnsi="宋体" w:hint="eastAsia"/>
                <w:bCs/>
                <w:sz w:val="18"/>
              </w:rPr>
              <w:t>变压器本体应两点接地。中性点接地引出后</w:t>
            </w:r>
            <w:r>
              <w:rPr>
                <w:rFonts w:ascii="宋体" w:hAnsi="宋体" w:hint="eastAsia"/>
                <w:bCs/>
                <w:sz w:val="18"/>
              </w:rPr>
              <w:t xml:space="preserve"> , </w:t>
            </w:r>
            <w:r>
              <w:rPr>
                <w:rFonts w:ascii="宋体" w:hAnsi="宋体" w:hint="eastAsia"/>
                <w:bCs/>
                <w:sz w:val="18"/>
              </w:rPr>
              <w:t>应有两根接地引线与主接</w:t>
            </w:r>
            <w:r>
              <w:rPr>
                <w:rFonts w:ascii="宋体" w:hAnsi="宋体" w:hint="eastAsia"/>
                <w:bCs/>
                <w:sz w:val="18"/>
              </w:rPr>
              <w:t xml:space="preserve"> </w:t>
            </w:r>
            <w:r>
              <w:rPr>
                <w:rFonts w:ascii="宋体" w:hAnsi="宋体" w:hint="eastAsia"/>
                <w:bCs/>
                <w:sz w:val="18"/>
              </w:rPr>
              <w:t>地网的不同干线连接</w:t>
            </w:r>
            <w:r>
              <w:rPr>
                <w:rFonts w:ascii="宋体" w:hAnsi="宋体" w:hint="eastAsia"/>
                <w:bCs/>
                <w:sz w:val="18"/>
              </w:rPr>
              <w:t xml:space="preserve"> , </w:t>
            </w:r>
            <w:r>
              <w:rPr>
                <w:rFonts w:ascii="宋体" w:hAnsi="宋体" w:hint="eastAsia"/>
                <w:bCs/>
                <w:sz w:val="18"/>
              </w:rPr>
              <w:t>其规格应满足设计要求</w:t>
            </w:r>
          </w:p>
        </w:tc>
      </w:tr>
      <w:tr w:rsidR="00000000" w14:paraId="79EFE0F0" w14:textId="77777777">
        <w:trPr>
          <w:trHeight w:val="468"/>
        </w:trPr>
        <w:tc>
          <w:tcPr>
            <w:tcW w:w="1044" w:type="dxa"/>
            <w:vMerge w:val="restart"/>
            <w:vAlign w:val="center"/>
          </w:tcPr>
          <w:p w14:paraId="366A9372" w14:textId="77777777" w:rsidR="009F0280" w:rsidRDefault="009F0280">
            <w:pPr>
              <w:jc w:val="center"/>
              <w:rPr>
                <w:rFonts w:ascii="宋体" w:hAnsi="宋体" w:hint="eastAsia"/>
                <w:bCs/>
                <w:sz w:val="18"/>
              </w:rPr>
            </w:pPr>
            <w:r>
              <w:rPr>
                <w:rFonts w:ascii="宋体" w:hAnsi="宋体" w:hint="eastAsia"/>
                <w:bCs/>
                <w:sz w:val="18"/>
              </w:rPr>
              <w:t>11</w:t>
            </w:r>
          </w:p>
        </w:tc>
        <w:tc>
          <w:tcPr>
            <w:tcW w:w="8475" w:type="dxa"/>
            <w:vMerge w:val="restart"/>
            <w:vAlign w:val="center"/>
          </w:tcPr>
          <w:p w14:paraId="31A74ADD" w14:textId="77777777" w:rsidR="009F0280" w:rsidRDefault="009F0280">
            <w:pPr>
              <w:rPr>
                <w:rFonts w:ascii="宋体" w:hAnsi="宋体" w:hint="eastAsia"/>
                <w:bCs/>
                <w:sz w:val="18"/>
              </w:rPr>
            </w:pPr>
            <w:r>
              <w:rPr>
                <w:rFonts w:ascii="宋体" w:hAnsi="宋体" w:hint="eastAsia"/>
                <w:bCs/>
                <w:sz w:val="18"/>
              </w:rPr>
              <w:t>6</w:t>
            </w:r>
            <w:r>
              <w:rPr>
                <w:rFonts w:ascii="宋体" w:hAnsi="宋体" w:hint="eastAsia"/>
                <w:bCs/>
                <w:sz w:val="18"/>
              </w:rPr>
              <w:t>铁芯和夹件的接地引出套管、套管的末屏接地应符合产品技术文件的要求</w:t>
            </w:r>
            <w:r>
              <w:rPr>
                <w:rFonts w:ascii="宋体" w:hAnsi="宋体" w:hint="eastAsia"/>
                <w:bCs/>
                <w:sz w:val="18"/>
              </w:rPr>
              <w:t>;</w:t>
            </w:r>
            <w:r>
              <w:rPr>
                <w:rFonts w:ascii="宋体" w:hAnsi="宋体" w:hint="eastAsia"/>
                <w:bCs/>
                <w:sz w:val="18"/>
              </w:rPr>
              <w:t>电流互感器备用二次线圈端子应短路接地</w:t>
            </w:r>
            <w:r>
              <w:rPr>
                <w:rFonts w:ascii="宋体" w:hAnsi="宋体" w:hint="eastAsia"/>
                <w:bCs/>
                <w:sz w:val="18"/>
              </w:rPr>
              <w:t xml:space="preserve"> ; </w:t>
            </w:r>
            <w:r>
              <w:rPr>
                <w:rFonts w:ascii="宋体" w:hAnsi="宋体" w:hint="eastAsia"/>
                <w:bCs/>
                <w:sz w:val="18"/>
              </w:rPr>
              <w:t>套管顶部结构的接触及密封应符合产品技术文件的要求。</w:t>
            </w:r>
          </w:p>
        </w:tc>
      </w:tr>
      <w:tr w:rsidR="00000000" w14:paraId="0EC8E08E" w14:textId="77777777">
        <w:trPr>
          <w:trHeight w:val="468"/>
        </w:trPr>
        <w:tc>
          <w:tcPr>
            <w:tcW w:w="1044" w:type="dxa"/>
            <w:vMerge/>
            <w:vAlign w:val="center"/>
          </w:tcPr>
          <w:p w14:paraId="02956388" w14:textId="77777777" w:rsidR="009F0280" w:rsidRDefault="009F0280">
            <w:pPr>
              <w:jc w:val="center"/>
              <w:rPr>
                <w:rFonts w:ascii="宋体" w:hAnsi="宋体" w:hint="eastAsia"/>
                <w:bCs/>
                <w:sz w:val="18"/>
              </w:rPr>
            </w:pPr>
          </w:p>
        </w:tc>
        <w:tc>
          <w:tcPr>
            <w:tcW w:w="8475" w:type="dxa"/>
            <w:vMerge/>
            <w:vAlign w:val="center"/>
          </w:tcPr>
          <w:p w14:paraId="38181420" w14:textId="77777777" w:rsidR="009F0280" w:rsidRDefault="009F0280">
            <w:pPr>
              <w:jc w:val="center"/>
              <w:rPr>
                <w:rFonts w:ascii="宋体" w:hAnsi="宋体" w:hint="eastAsia"/>
                <w:bCs/>
                <w:sz w:val="18"/>
              </w:rPr>
            </w:pPr>
          </w:p>
        </w:tc>
      </w:tr>
      <w:tr w:rsidR="00000000" w14:paraId="4D8B773A" w14:textId="77777777">
        <w:trPr>
          <w:trHeight w:val="655"/>
        </w:trPr>
        <w:tc>
          <w:tcPr>
            <w:tcW w:w="1044" w:type="dxa"/>
            <w:vMerge/>
            <w:vAlign w:val="center"/>
          </w:tcPr>
          <w:p w14:paraId="4B5B524B" w14:textId="77777777" w:rsidR="009F0280" w:rsidRDefault="009F0280">
            <w:pPr>
              <w:jc w:val="center"/>
              <w:rPr>
                <w:rFonts w:ascii="宋体" w:hAnsi="宋体" w:hint="eastAsia"/>
                <w:bCs/>
                <w:sz w:val="18"/>
              </w:rPr>
            </w:pPr>
          </w:p>
        </w:tc>
        <w:tc>
          <w:tcPr>
            <w:tcW w:w="8475" w:type="dxa"/>
            <w:vMerge/>
            <w:vAlign w:val="center"/>
          </w:tcPr>
          <w:p w14:paraId="0970F59E" w14:textId="77777777" w:rsidR="009F0280" w:rsidRDefault="009F0280">
            <w:pPr>
              <w:jc w:val="center"/>
              <w:rPr>
                <w:rFonts w:ascii="宋体" w:hAnsi="宋体" w:hint="eastAsia"/>
                <w:bCs/>
                <w:sz w:val="18"/>
              </w:rPr>
            </w:pPr>
          </w:p>
        </w:tc>
      </w:tr>
      <w:tr w:rsidR="00000000" w14:paraId="15F26EEB" w14:textId="77777777">
        <w:trPr>
          <w:trHeight w:val="793"/>
        </w:trPr>
        <w:tc>
          <w:tcPr>
            <w:tcW w:w="1044" w:type="dxa"/>
            <w:vAlign w:val="center"/>
          </w:tcPr>
          <w:p w14:paraId="7A69DB30" w14:textId="77777777" w:rsidR="009F0280" w:rsidRDefault="009F0280">
            <w:pPr>
              <w:jc w:val="center"/>
              <w:rPr>
                <w:rFonts w:ascii="宋体" w:hAnsi="宋体" w:hint="eastAsia"/>
                <w:bCs/>
                <w:sz w:val="18"/>
              </w:rPr>
            </w:pPr>
            <w:r>
              <w:rPr>
                <w:rFonts w:ascii="宋体" w:hAnsi="宋体" w:hint="eastAsia"/>
                <w:bCs/>
                <w:sz w:val="18"/>
              </w:rPr>
              <w:t>12</w:t>
            </w:r>
          </w:p>
        </w:tc>
        <w:tc>
          <w:tcPr>
            <w:tcW w:w="8475" w:type="dxa"/>
            <w:vAlign w:val="center"/>
          </w:tcPr>
          <w:p w14:paraId="4A0AA896" w14:textId="77777777" w:rsidR="009F0280" w:rsidRDefault="009F0280">
            <w:pPr>
              <w:jc w:val="center"/>
              <w:rPr>
                <w:rFonts w:ascii="宋体" w:hAnsi="宋体" w:hint="eastAsia"/>
                <w:bCs/>
                <w:sz w:val="18"/>
              </w:rPr>
            </w:pPr>
            <w:r>
              <w:rPr>
                <w:rFonts w:ascii="宋体" w:hAnsi="宋体" w:hint="eastAsia"/>
                <w:bCs/>
                <w:sz w:val="18"/>
              </w:rPr>
              <w:t>4.12.2</w:t>
            </w:r>
            <w:r>
              <w:rPr>
                <w:rFonts w:ascii="宋体" w:hAnsi="宋体" w:hint="eastAsia"/>
                <w:bCs/>
                <w:sz w:val="18"/>
              </w:rPr>
              <w:t>变压器、电抗器试运行时应按下列规定项目进行检查：</w:t>
            </w:r>
            <w:r>
              <w:rPr>
                <w:rFonts w:ascii="宋体" w:hAnsi="宋体" w:hint="eastAsia"/>
                <w:bCs/>
                <w:sz w:val="18"/>
              </w:rPr>
              <w:t>1</w:t>
            </w:r>
            <w:r>
              <w:rPr>
                <w:rFonts w:ascii="宋体" w:hAnsi="宋体" w:hint="eastAsia"/>
                <w:bCs/>
                <w:sz w:val="18"/>
              </w:rPr>
              <w:t>中性点接地系统的变压器</w:t>
            </w:r>
            <w:r>
              <w:rPr>
                <w:rFonts w:ascii="宋体" w:hAnsi="宋体" w:hint="eastAsia"/>
                <w:bCs/>
                <w:sz w:val="18"/>
              </w:rPr>
              <w:t xml:space="preserve"> , </w:t>
            </w:r>
            <w:r>
              <w:rPr>
                <w:rFonts w:ascii="宋体" w:hAnsi="宋体" w:hint="eastAsia"/>
                <w:bCs/>
                <w:sz w:val="18"/>
              </w:rPr>
              <w:t>在进行冲击合闸时</w:t>
            </w:r>
            <w:r>
              <w:rPr>
                <w:rFonts w:ascii="宋体" w:hAnsi="宋体" w:hint="eastAsia"/>
                <w:bCs/>
                <w:sz w:val="18"/>
              </w:rPr>
              <w:t xml:space="preserve"> , </w:t>
            </w:r>
            <w:r>
              <w:rPr>
                <w:rFonts w:ascii="宋体" w:hAnsi="宋体" w:hint="eastAsia"/>
                <w:bCs/>
                <w:sz w:val="18"/>
              </w:rPr>
              <w:t>其中性点必须接地。</w:t>
            </w:r>
          </w:p>
        </w:tc>
      </w:tr>
    </w:tbl>
    <w:p w14:paraId="1095DA7B" w14:textId="77777777" w:rsidR="009F0280" w:rsidRDefault="009F0280">
      <w:pPr>
        <w:pStyle w:val="1"/>
        <w:spacing w:before="0" w:after="0"/>
        <w:ind w:left="0" w:firstLine="0"/>
        <w:rPr>
          <w:rFonts w:hint="eastAsia"/>
          <w:sz w:val="28"/>
        </w:rPr>
      </w:pPr>
      <w:bookmarkStart w:id="63" w:name="_Toc383719479"/>
      <w:r>
        <w:rPr>
          <w:rFonts w:hint="eastAsia"/>
          <w:sz w:val="28"/>
        </w:rPr>
        <w:t>10</w:t>
      </w:r>
      <w:r>
        <w:rPr>
          <w:rFonts w:hint="eastAsia"/>
          <w:sz w:val="28"/>
        </w:rPr>
        <w:t>、标准工艺应用</w:t>
      </w:r>
      <w:bookmarkEnd w:id="63"/>
    </w:p>
    <w:p w14:paraId="5FEB617F" w14:textId="77777777" w:rsidR="009F0280" w:rsidRDefault="009F0280">
      <w:pPr>
        <w:jc w:val="both"/>
        <w:rPr>
          <w:rFonts w:ascii="宋体" w:hAnsi="宋体" w:hint="eastAsia"/>
          <w:sz w:val="24"/>
        </w:rPr>
      </w:pPr>
      <w:r>
        <w:rPr>
          <w:rFonts w:ascii="宋体" w:hAnsi="宋体" w:hint="eastAsia"/>
          <w:sz w:val="24"/>
        </w:rPr>
        <w:t>主变压器安装（</w:t>
      </w:r>
      <w:r>
        <w:rPr>
          <w:rFonts w:ascii="宋体" w:hAnsi="宋体"/>
          <w:sz w:val="24"/>
        </w:rPr>
        <w:t>0102010101</w:t>
      </w:r>
      <w:r>
        <w:rPr>
          <w:rFonts w:ascii="宋体" w:hAnsi="宋体" w:hint="eastAsia"/>
          <w:sz w:val="24"/>
        </w:rPr>
        <w:t>）</w:t>
      </w:r>
    </w:p>
    <w:p w14:paraId="6408238B" w14:textId="77777777" w:rsidR="009F0280" w:rsidRDefault="009F0280">
      <w:pPr>
        <w:outlineLvl w:val="0"/>
        <w:rPr>
          <w:rFonts w:ascii="宋体" w:hAnsi="宋体" w:hint="eastAsia"/>
          <w:sz w:val="24"/>
        </w:rPr>
      </w:pPr>
      <w:bookmarkStart w:id="64" w:name="_Toc383719170"/>
      <w:bookmarkStart w:id="65" w:name="_Toc383719480"/>
      <w:bookmarkStart w:id="66" w:name="_Toc335824110"/>
      <w:bookmarkEnd w:id="58"/>
      <w:r>
        <w:rPr>
          <w:rFonts w:ascii="宋体" w:hAnsi="宋体" w:hint="eastAsia"/>
          <w:sz w:val="24"/>
        </w:rPr>
        <w:lastRenderedPageBreak/>
        <w:t>工艺标准</w:t>
      </w:r>
      <w:bookmarkEnd w:id="64"/>
      <w:bookmarkEnd w:id="65"/>
    </w:p>
    <w:p w14:paraId="2748869B" w14:textId="77777777" w:rsidR="009F0280" w:rsidRDefault="009F0280">
      <w:pPr>
        <w:outlineLvl w:val="0"/>
        <w:rPr>
          <w:rFonts w:ascii="宋体" w:hAnsi="宋体"/>
          <w:sz w:val="24"/>
        </w:rPr>
      </w:pPr>
      <w:bookmarkStart w:id="67" w:name="_Toc383719171"/>
      <w:bookmarkStart w:id="68" w:name="_Toc383719481"/>
      <w:r>
        <w:rPr>
          <w:rFonts w:ascii="宋体" w:hAnsi="宋体" w:hint="eastAsia"/>
          <w:sz w:val="24"/>
        </w:rPr>
        <w:t>（</w:t>
      </w:r>
      <w:r>
        <w:rPr>
          <w:rFonts w:ascii="宋体" w:hAnsi="宋体" w:hint="eastAsia"/>
          <w:sz w:val="24"/>
        </w:rPr>
        <w:t>1</w:t>
      </w:r>
      <w:r>
        <w:rPr>
          <w:rFonts w:ascii="宋体" w:hAnsi="宋体" w:hint="eastAsia"/>
          <w:sz w:val="24"/>
        </w:rPr>
        <w:t>）基础（预埋件）中心位移≤</w:t>
      </w:r>
      <w:r>
        <w:rPr>
          <w:rFonts w:ascii="宋体" w:hAnsi="宋体" w:hint="eastAsia"/>
          <w:sz w:val="24"/>
        </w:rPr>
        <w:t>5mm</w:t>
      </w:r>
      <w:r>
        <w:rPr>
          <w:rFonts w:ascii="宋体" w:hAnsi="宋体" w:hint="eastAsia"/>
          <w:sz w:val="24"/>
        </w:rPr>
        <w:t>，水平度误差≤</w:t>
      </w:r>
      <w:r>
        <w:rPr>
          <w:rFonts w:ascii="宋体" w:hAnsi="宋体" w:hint="eastAsia"/>
          <w:sz w:val="24"/>
        </w:rPr>
        <w:t>2mm</w:t>
      </w:r>
      <w:r>
        <w:rPr>
          <w:rFonts w:ascii="宋体" w:hAnsi="宋体" w:hint="eastAsia"/>
          <w:sz w:val="24"/>
        </w:rPr>
        <w:t>。</w:t>
      </w:r>
      <w:bookmarkEnd w:id="67"/>
      <w:bookmarkEnd w:id="68"/>
    </w:p>
    <w:p w14:paraId="2460AC7F" w14:textId="77777777" w:rsidR="009F0280" w:rsidRDefault="009F0280">
      <w:pPr>
        <w:outlineLvl w:val="0"/>
        <w:rPr>
          <w:rFonts w:ascii="宋体" w:hAnsi="宋体"/>
          <w:sz w:val="24"/>
        </w:rPr>
      </w:pPr>
      <w:bookmarkStart w:id="69" w:name="_Toc383719482"/>
      <w:bookmarkStart w:id="70" w:name="_Toc383719172"/>
      <w:r>
        <w:rPr>
          <w:rFonts w:ascii="宋体" w:hAnsi="宋体" w:hint="eastAsia"/>
          <w:sz w:val="24"/>
        </w:rPr>
        <w:t>（</w:t>
      </w:r>
      <w:r>
        <w:rPr>
          <w:rFonts w:ascii="宋体" w:hAnsi="宋体" w:hint="eastAsia"/>
          <w:sz w:val="24"/>
        </w:rPr>
        <w:t>2</w:t>
      </w:r>
      <w:r>
        <w:rPr>
          <w:rFonts w:ascii="宋体" w:hAnsi="宋体" w:hint="eastAsia"/>
          <w:sz w:val="24"/>
        </w:rPr>
        <w:t>）防松件齐全完好，引线支架固定牢固、无损伤；本体牢固稳定且与基础吻合。</w:t>
      </w:r>
      <w:bookmarkEnd w:id="69"/>
      <w:bookmarkEnd w:id="70"/>
    </w:p>
    <w:p w14:paraId="2BC642DA" w14:textId="77777777" w:rsidR="009F0280" w:rsidRDefault="009F0280">
      <w:pPr>
        <w:outlineLvl w:val="0"/>
        <w:rPr>
          <w:rFonts w:ascii="宋体" w:hAnsi="宋体"/>
          <w:sz w:val="24"/>
        </w:rPr>
      </w:pPr>
      <w:bookmarkStart w:id="71" w:name="_Toc383719173"/>
      <w:bookmarkStart w:id="72" w:name="_Toc383719483"/>
      <w:r>
        <w:rPr>
          <w:rFonts w:ascii="宋体" w:hAnsi="宋体" w:hint="eastAsia"/>
          <w:sz w:val="24"/>
        </w:rPr>
        <w:t>（</w:t>
      </w:r>
      <w:r>
        <w:rPr>
          <w:rFonts w:ascii="宋体" w:hAnsi="宋体" w:hint="eastAsia"/>
          <w:sz w:val="24"/>
        </w:rPr>
        <w:t>3</w:t>
      </w:r>
      <w:r>
        <w:rPr>
          <w:rFonts w:ascii="宋体" w:hAnsi="宋体" w:hint="eastAsia"/>
          <w:sz w:val="24"/>
        </w:rPr>
        <w:t>）附件齐全，安装正确，功能正常，无渗漏油现象，套管无损伤、裂纹。安装穿芯螺栓应保证两侧螺栓露出长度一致。</w:t>
      </w:r>
      <w:bookmarkEnd w:id="71"/>
      <w:bookmarkEnd w:id="72"/>
    </w:p>
    <w:p w14:paraId="6FFF804E" w14:textId="77777777" w:rsidR="009F0280" w:rsidRDefault="009F0280">
      <w:pPr>
        <w:outlineLvl w:val="0"/>
        <w:rPr>
          <w:rFonts w:ascii="宋体" w:hAnsi="宋体"/>
          <w:sz w:val="24"/>
        </w:rPr>
      </w:pPr>
      <w:bookmarkStart w:id="73" w:name="_Toc383719174"/>
      <w:bookmarkStart w:id="74" w:name="_Toc383719484"/>
      <w:r>
        <w:rPr>
          <w:rFonts w:ascii="宋体" w:hAnsi="宋体" w:hint="eastAsia"/>
          <w:sz w:val="24"/>
        </w:rPr>
        <w:t>（</w:t>
      </w:r>
      <w:r>
        <w:rPr>
          <w:rFonts w:ascii="宋体" w:hAnsi="宋体" w:hint="eastAsia"/>
          <w:sz w:val="24"/>
        </w:rPr>
        <w:t>4</w:t>
      </w:r>
      <w:r>
        <w:rPr>
          <w:rFonts w:ascii="宋体" w:hAnsi="宋体" w:hint="eastAsia"/>
          <w:sz w:val="24"/>
        </w:rPr>
        <w:t>）引出线绝缘层无损伤、裂纹，裸导体外观无毛刺尖角，相间及对地距离符合规范要求。</w:t>
      </w:r>
      <w:bookmarkEnd w:id="73"/>
      <w:bookmarkEnd w:id="74"/>
    </w:p>
    <w:p w14:paraId="37EA2BBE" w14:textId="77777777" w:rsidR="009F0280" w:rsidRDefault="009F0280">
      <w:pPr>
        <w:outlineLvl w:val="0"/>
        <w:rPr>
          <w:rFonts w:ascii="宋体" w:hAnsi="宋体"/>
          <w:sz w:val="24"/>
        </w:rPr>
      </w:pPr>
      <w:bookmarkStart w:id="75" w:name="_Toc383719175"/>
      <w:bookmarkStart w:id="76" w:name="_Toc383719485"/>
      <w:r>
        <w:rPr>
          <w:rFonts w:ascii="宋体" w:hAnsi="宋体" w:hint="eastAsia"/>
          <w:sz w:val="24"/>
        </w:rPr>
        <w:t>（</w:t>
      </w:r>
      <w:r>
        <w:rPr>
          <w:rFonts w:ascii="宋体" w:hAnsi="宋体" w:hint="eastAsia"/>
          <w:sz w:val="24"/>
        </w:rPr>
        <w:t>5</w:t>
      </w:r>
      <w:r>
        <w:rPr>
          <w:rFonts w:ascii="宋体" w:hAnsi="宋体" w:hint="eastAsia"/>
          <w:sz w:val="24"/>
        </w:rPr>
        <w:t>）本体两侧与接地网两处可靠连接。外壳、机构箱及本体的接地牢固，且导通良好。</w:t>
      </w:r>
      <w:bookmarkEnd w:id="75"/>
      <w:bookmarkEnd w:id="76"/>
    </w:p>
    <w:p w14:paraId="2D9CF828" w14:textId="77777777" w:rsidR="009F0280" w:rsidRDefault="009F0280">
      <w:pPr>
        <w:outlineLvl w:val="0"/>
        <w:rPr>
          <w:rFonts w:ascii="宋体" w:hAnsi="宋体"/>
          <w:sz w:val="24"/>
        </w:rPr>
      </w:pPr>
      <w:bookmarkStart w:id="77" w:name="_Toc383719486"/>
      <w:bookmarkStart w:id="78" w:name="_Toc383719176"/>
      <w:r>
        <w:rPr>
          <w:rFonts w:ascii="宋体" w:hAnsi="宋体" w:hint="eastAsia"/>
          <w:sz w:val="24"/>
        </w:rPr>
        <w:t>（</w:t>
      </w:r>
      <w:r>
        <w:rPr>
          <w:rFonts w:ascii="宋体" w:hAnsi="宋体" w:hint="eastAsia"/>
          <w:sz w:val="24"/>
        </w:rPr>
        <w:t>6</w:t>
      </w:r>
      <w:r>
        <w:rPr>
          <w:rFonts w:ascii="宋体" w:hAnsi="宋体" w:hint="eastAsia"/>
          <w:sz w:val="24"/>
        </w:rPr>
        <w:t>）电缆排列整齐、美观固定与防护措施可靠，有条件时采用封闭桥架。</w:t>
      </w:r>
      <w:bookmarkEnd w:id="77"/>
      <w:bookmarkEnd w:id="78"/>
    </w:p>
    <w:p w14:paraId="79E8F217" w14:textId="77777777" w:rsidR="009F0280" w:rsidRDefault="009F0280">
      <w:pPr>
        <w:outlineLvl w:val="0"/>
        <w:rPr>
          <w:rFonts w:ascii="宋体" w:hAnsi="宋体"/>
          <w:sz w:val="24"/>
        </w:rPr>
      </w:pPr>
      <w:bookmarkStart w:id="79" w:name="_Toc383719487"/>
      <w:bookmarkStart w:id="80" w:name="_Toc383719177"/>
      <w:r>
        <w:rPr>
          <w:rFonts w:ascii="宋体" w:hAnsi="宋体" w:hint="eastAsia"/>
          <w:sz w:val="24"/>
        </w:rPr>
        <w:t>（</w:t>
      </w:r>
      <w:r>
        <w:rPr>
          <w:rFonts w:ascii="宋体" w:hAnsi="宋体" w:hint="eastAsia"/>
          <w:sz w:val="24"/>
        </w:rPr>
        <w:t>7</w:t>
      </w:r>
      <w:r>
        <w:rPr>
          <w:rFonts w:ascii="宋体" w:hAnsi="宋体" w:hint="eastAsia"/>
          <w:sz w:val="24"/>
        </w:rPr>
        <w:t>）本体上感温线排列美观。</w:t>
      </w:r>
      <w:bookmarkEnd w:id="79"/>
      <w:bookmarkEnd w:id="80"/>
    </w:p>
    <w:p w14:paraId="789C5B35" w14:textId="77777777" w:rsidR="009F0280" w:rsidRDefault="009F0280">
      <w:pPr>
        <w:outlineLvl w:val="0"/>
        <w:rPr>
          <w:rFonts w:ascii="宋体" w:hAnsi="宋体"/>
          <w:sz w:val="24"/>
        </w:rPr>
      </w:pPr>
      <w:bookmarkStart w:id="81" w:name="_Toc383719178"/>
      <w:bookmarkStart w:id="82" w:name="_Toc383719488"/>
      <w:r>
        <w:rPr>
          <w:rFonts w:ascii="宋体" w:hAnsi="宋体" w:hint="eastAsia"/>
          <w:sz w:val="24"/>
        </w:rPr>
        <w:t>（</w:t>
      </w:r>
      <w:r>
        <w:rPr>
          <w:rFonts w:ascii="宋体" w:hAnsi="宋体" w:hint="eastAsia"/>
          <w:sz w:val="24"/>
        </w:rPr>
        <w:t>8</w:t>
      </w:r>
      <w:r>
        <w:rPr>
          <w:rFonts w:ascii="宋体" w:hAnsi="宋体" w:hint="eastAsia"/>
          <w:sz w:val="24"/>
        </w:rPr>
        <w:t>）均压环安装应无划痕、毛刺，安装牢固、平整、无变形；均压环宜在最低处打排水孔。</w:t>
      </w:r>
      <w:bookmarkEnd w:id="82"/>
      <w:bookmarkEnd w:id="81"/>
    </w:p>
    <w:p w14:paraId="2163EE07" w14:textId="77777777" w:rsidR="009F0280" w:rsidRDefault="009F0280">
      <w:pPr>
        <w:outlineLvl w:val="0"/>
        <w:rPr>
          <w:rFonts w:ascii="宋体" w:hAnsi="宋体"/>
          <w:sz w:val="24"/>
        </w:rPr>
      </w:pPr>
      <w:bookmarkStart w:id="83" w:name="_Toc383719179"/>
      <w:bookmarkStart w:id="84" w:name="_Toc383719489"/>
      <w:r>
        <w:rPr>
          <w:rFonts w:ascii="宋体" w:hAnsi="宋体" w:hint="eastAsia"/>
          <w:sz w:val="24"/>
        </w:rPr>
        <w:t>（</w:t>
      </w:r>
      <w:r>
        <w:rPr>
          <w:rFonts w:ascii="宋体" w:hAnsi="宋体" w:hint="eastAsia"/>
          <w:sz w:val="24"/>
        </w:rPr>
        <w:t>9</w:t>
      </w:r>
      <w:r>
        <w:rPr>
          <w:rFonts w:ascii="宋体" w:hAnsi="宋体" w:hint="eastAsia"/>
          <w:sz w:val="24"/>
        </w:rPr>
        <w:t>）气体继电器宜有防雨罩（厂家提供）。</w:t>
      </w:r>
      <w:bookmarkEnd w:id="84"/>
      <w:bookmarkEnd w:id="83"/>
    </w:p>
    <w:p w14:paraId="11AF3A11" w14:textId="77777777" w:rsidR="009F0280" w:rsidRDefault="009F0280">
      <w:pPr>
        <w:outlineLvl w:val="0"/>
        <w:rPr>
          <w:rFonts w:ascii="宋体" w:hAnsi="宋体"/>
          <w:sz w:val="24"/>
        </w:rPr>
      </w:pPr>
      <w:bookmarkStart w:id="85" w:name="_Toc383719180"/>
      <w:bookmarkStart w:id="86" w:name="_Toc383719490"/>
      <w:r>
        <w:rPr>
          <w:rFonts w:ascii="宋体" w:hAnsi="宋体" w:hint="eastAsia"/>
          <w:sz w:val="24"/>
        </w:rPr>
        <w:t>（</w:t>
      </w:r>
      <w:r>
        <w:rPr>
          <w:rFonts w:ascii="宋体" w:hAnsi="宋体" w:hint="eastAsia"/>
          <w:sz w:val="24"/>
        </w:rPr>
        <w:t>10</w:t>
      </w:r>
      <w:r>
        <w:rPr>
          <w:rFonts w:ascii="宋体" w:hAnsi="宋体" w:hint="eastAsia"/>
          <w:sz w:val="24"/>
        </w:rPr>
        <w:t>）变压器套管与硬母线连接时应采取伸缩节等防止套管端子受力的措施。</w:t>
      </w:r>
      <w:bookmarkEnd w:id="85"/>
      <w:bookmarkEnd w:id="86"/>
    </w:p>
    <w:p w14:paraId="0A536882" w14:textId="77777777" w:rsidR="009F0280" w:rsidRDefault="009F0280">
      <w:pPr>
        <w:outlineLvl w:val="0"/>
        <w:rPr>
          <w:rFonts w:ascii="宋体" w:hAnsi="宋体" w:hint="eastAsia"/>
          <w:sz w:val="24"/>
        </w:rPr>
      </w:pPr>
      <w:bookmarkStart w:id="87" w:name="_Toc383719491"/>
      <w:bookmarkStart w:id="88" w:name="_Toc383719181"/>
      <w:r>
        <w:rPr>
          <w:rFonts w:ascii="宋体" w:hAnsi="宋体" w:hint="eastAsia"/>
          <w:sz w:val="24"/>
        </w:rPr>
        <w:t>施工要点</w:t>
      </w:r>
      <w:bookmarkEnd w:id="87"/>
      <w:bookmarkEnd w:id="88"/>
    </w:p>
    <w:p w14:paraId="3CDCFDE5" w14:textId="77777777" w:rsidR="009F0280" w:rsidRDefault="009F0280">
      <w:pPr>
        <w:outlineLvl w:val="0"/>
        <w:rPr>
          <w:rFonts w:ascii="宋体" w:hAnsi="宋体" w:hint="eastAsia"/>
          <w:sz w:val="24"/>
        </w:rPr>
      </w:pPr>
      <w:bookmarkStart w:id="89" w:name="_Toc383719182"/>
      <w:bookmarkStart w:id="90" w:name="_Toc383719492"/>
      <w:r>
        <w:rPr>
          <w:rFonts w:ascii="宋体" w:hAnsi="宋体" w:hint="eastAsia"/>
          <w:sz w:val="24"/>
        </w:rPr>
        <w:t>（</w:t>
      </w:r>
      <w:r>
        <w:rPr>
          <w:rFonts w:ascii="宋体" w:hAnsi="宋体" w:hint="eastAsia"/>
          <w:sz w:val="24"/>
        </w:rPr>
        <w:t>1</w:t>
      </w:r>
      <w:r>
        <w:rPr>
          <w:rFonts w:ascii="宋体" w:hAnsi="宋体" w:hint="eastAsia"/>
          <w:sz w:val="24"/>
        </w:rPr>
        <w:t>）基础复测：预埋件位置正确，根据主变压器尺寸，在基础上画出中心线。</w:t>
      </w:r>
      <w:bookmarkEnd w:id="89"/>
      <w:bookmarkEnd w:id="90"/>
    </w:p>
    <w:p w14:paraId="05051CA7" w14:textId="77777777" w:rsidR="009F0280" w:rsidRDefault="009F0280">
      <w:pPr>
        <w:outlineLvl w:val="0"/>
        <w:rPr>
          <w:rFonts w:ascii="宋体" w:hAnsi="宋体" w:hint="eastAsia"/>
          <w:sz w:val="24"/>
        </w:rPr>
      </w:pPr>
      <w:bookmarkStart w:id="91" w:name="_Toc383719183"/>
      <w:bookmarkStart w:id="92" w:name="_Toc383719493"/>
      <w:r>
        <w:rPr>
          <w:rFonts w:ascii="宋体" w:hAnsi="宋体" w:hint="eastAsia"/>
          <w:sz w:val="24"/>
        </w:rPr>
        <w:t>（</w:t>
      </w:r>
      <w:r>
        <w:rPr>
          <w:rFonts w:ascii="宋体" w:hAnsi="宋体" w:hint="eastAsia"/>
          <w:sz w:val="24"/>
        </w:rPr>
        <w:t>2</w:t>
      </w:r>
      <w:r>
        <w:rPr>
          <w:rFonts w:ascii="宋体" w:hAnsi="宋体" w:hint="eastAsia"/>
          <w:sz w:val="24"/>
        </w:rPr>
        <w:t>）主变压器就位：主变压器的中心与基础中心线重合。</w:t>
      </w:r>
      <w:bookmarkEnd w:id="91"/>
      <w:bookmarkEnd w:id="92"/>
    </w:p>
    <w:p w14:paraId="3028D9B5" w14:textId="77777777" w:rsidR="009F0280" w:rsidRDefault="009F0280">
      <w:pPr>
        <w:outlineLvl w:val="0"/>
        <w:rPr>
          <w:rFonts w:ascii="宋体" w:hAnsi="宋体" w:hint="eastAsia"/>
          <w:sz w:val="24"/>
        </w:rPr>
      </w:pPr>
      <w:bookmarkStart w:id="93" w:name="_Toc383719494"/>
      <w:bookmarkStart w:id="94" w:name="_Toc383719184"/>
      <w:r>
        <w:rPr>
          <w:rFonts w:ascii="宋体" w:hAnsi="宋体" w:hint="eastAsia"/>
          <w:sz w:val="24"/>
        </w:rPr>
        <w:t>（</w:t>
      </w:r>
      <w:r>
        <w:rPr>
          <w:rFonts w:ascii="宋体" w:hAnsi="宋体" w:hint="eastAsia"/>
          <w:sz w:val="24"/>
        </w:rPr>
        <w:t>3</w:t>
      </w:r>
      <w:r>
        <w:rPr>
          <w:rFonts w:ascii="宋体" w:hAnsi="宋体" w:hint="eastAsia"/>
          <w:sz w:val="24"/>
        </w:rPr>
        <w:t>）就位后检查三维冲撞记录仪，记录、确认最大冲击数据并办理签证，记录仪数值满足制造厂要求，最大值不超过</w:t>
      </w:r>
      <w:r>
        <w:rPr>
          <w:rFonts w:ascii="宋体" w:hAnsi="宋体" w:hint="eastAsia"/>
          <w:sz w:val="24"/>
        </w:rPr>
        <w:t>3g</w:t>
      </w:r>
      <w:r>
        <w:rPr>
          <w:rFonts w:ascii="宋体" w:hAnsi="宋体" w:hint="eastAsia"/>
          <w:sz w:val="24"/>
        </w:rPr>
        <w:t>，原始记录必须留存建设管理单位。</w:t>
      </w:r>
      <w:bookmarkEnd w:id="93"/>
      <w:bookmarkEnd w:id="94"/>
    </w:p>
    <w:p w14:paraId="2A34C095" w14:textId="77777777" w:rsidR="009F0280" w:rsidRDefault="009F0280">
      <w:pPr>
        <w:outlineLvl w:val="0"/>
        <w:rPr>
          <w:rFonts w:ascii="宋体" w:hAnsi="宋体" w:hint="eastAsia"/>
          <w:sz w:val="24"/>
        </w:rPr>
      </w:pPr>
      <w:bookmarkStart w:id="95" w:name="_Toc383719495"/>
      <w:bookmarkStart w:id="96" w:name="_Toc383719185"/>
      <w:r>
        <w:rPr>
          <w:rFonts w:ascii="宋体" w:hAnsi="宋体" w:hint="eastAsia"/>
          <w:sz w:val="24"/>
        </w:rPr>
        <w:t>（</w:t>
      </w:r>
      <w:r>
        <w:rPr>
          <w:rFonts w:ascii="宋体" w:hAnsi="宋体" w:hint="eastAsia"/>
          <w:sz w:val="24"/>
        </w:rPr>
        <w:t>4</w:t>
      </w:r>
      <w:r>
        <w:rPr>
          <w:rFonts w:ascii="宋体" w:hAnsi="宋体" w:hint="eastAsia"/>
          <w:sz w:val="24"/>
        </w:rPr>
        <w:t>）充气运输的变压器在运输和现场保管期间油箱内应保持为正压，其压力为</w:t>
      </w:r>
      <w:r>
        <w:rPr>
          <w:rFonts w:ascii="宋体" w:hAnsi="宋体" w:hint="eastAsia"/>
          <w:sz w:val="24"/>
        </w:rPr>
        <w:t>0.01</w:t>
      </w:r>
      <w:r>
        <w:rPr>
          <w:rFonts w:ascii="宋体" w:hAnsi="宋体" w:hint="eastAsia"/>
          <w:sz w:val="24"/>
        </w:rPr>
        <w:t>～</w:t>
      </w:r>
      <w:r>
        <w:rPr>
          <w:rFonts w:ascii="宋体" w:hAnsi="宋体" w:hint="eastAsia"/>
          <w:sz w:val="24"/>
        </w:rPr>
        <w:t>0.03MPa</w:t>
      </w:r>
      <w:r>
        <w:rPr>
          <w:rFonts w:ascii="宋体" w:hAnsi="宋体" w:hint="eastAsia"/>
          <w:sz w:val="24"/>
        </w:rPr>
        <w:t>。</w:t>
      </w:r>
      <w:bookmarkEnd w:id="95"/>
      <w:bookmarkEnd w:id="96"/>
    </w:p>
    <w:p w14:paraId="44CCE713" w14:textId="77777777" w:rsidR="009F0280" w:rsidRDefault="009F0280">
      <w:pPr>
        <w:outlineLvl w:val="0"/>
        <w:rPr>
          <w:rFonts w:ascii="宋体" w:hAnsi="宋体" w:hint="eastAsia"/>
          <w:sz w:val="24"/>
        </w:rPr>
      </w:pPr>
      <w:bookmarkStart w:id="97" w:name="_Toc383719496"/>
      <w:bookmarkStart w:id="98" w:name="_Toc383719186"/>
      <w:r>
        <w:rPr>
          <w:rFonts w:ascii="宋体" w:hAnsi="宋体" w:hint="eastAsia"/>
          <w:sz w:val="24"/>
        </w:rPr>
        <w:t>（</w:t>
      </w:r>
      <w:r>
        <w:rPr>
          <w:rFonts w:ascii="宋体" w:hAnsi="宋体" w:hint="eastAsia"/>
          <w:sz w:val="24"/>
        </w:rPr>
        <w:t>5</w:t>
      </w:r>
      <w:r>
        <w:rPr>
          <w:rFonts w:ascii="宋体" w:hAnsi="宋体" w:hint="eastAsia"/>
          <w:sz w:val="24"/>
        </w:rPr>
        <w:t>）附件安装前应经过检查或试验合格。气体继电器、温度计应送检；套管</w:t>
      </w:r>
      <w:r>
        <w:rPr>
          <w:rFonts w:ascii="宋体" w:hAnsi="宋体" w:hint="eastAsia"/>
          <w:sz w:val="24"/>
        </w:rPr>
        <w:t>TA</w:t>
      </w:r>
      <w:r>
        <w:rPr>
          <w:rFonts w:ascii="宋体" w:hAnsi="宋体" w:hint="eastAsia"/>
          <w:sz w:val="24"/>
        </w:rPr>
        <w:t>检查试验，铁芯和夹件绝缘试验合格。</w:t>
      </w:r>
      <w:bookmarkEnd w:id="97"/>
      <w:bookmarkEnd w:id="98"/>
    </w:p>
    <w:p w14:paraId="03C9A0AB" w14:textId="77777777" w:rsidR="009F0280" w:rsidRDefault="009F0280">
      <w:pPr>
        <w:outlineLvl w:val="0"/>
        <w:rPr>
          <w:rFonts w:ascii="宋体" w:hAnsi="宋体" w:hint="eastAsia"/>
          <w:sz w:val="24"/>
        </w:rPr>
      </w:pPr>
      <w:bookmarkStart w:id="99" w:name="_Toc383719187"/>
      <w:bookmarkStart w:id="100" w:name="_Toc383719497"/>
      <w:r>
        <w:rPr>
          <w:rFonts w:ascii="宋体" w:hAnsi="宋体" w:hint="eastAsia"/>
          <w:sz w:val="24"/>
        </w:rPr>
        <w:t>（</w:t>
      </w:r>
      <w:r>
        <w:rPr>
          <w:rFonts w:ascii="宋体" w:hAnsi="宋体" w:hint="eastAsia"/>
          <w:sz w:val="24"/>
        </w:rPr>
        <w:t>6</w:t>
      </w:r>
      <w:r>
        <w:rPr>
          <w:rFonts w:ascii="宋体" w:hAnsi="宋体" w:hint="eastAsia"/>
          <w:sz w:val="24"/>
        </w:rPr>
        <w:t>）附件安装：</w:t>
      </w:r>
      <w:bookmarkEnd w:id="99"/>
      <w:bookmarkEnd w:id="100"/>
    </w:p>
    <w:p w14:paraId="69256EA6" w14:textId="77777777" w:rsidR="009F0280" w:rsidRDefault="009F0280">
      <w:pPr>
        <w:ind w:firstLineChars="200" w:firstLine="480"/>
        <w:outlineLvl w:val="0"/>
        <w:rPr>
          <w:rFonts w:ascii="宋体" w:hAnsi="宋体" w:hint="eastAsia"/>
          <w:sz w:val="24"/>
        </w:rPr>
      </w:pPr>
      <w:bookmarkStart w:id="101" w:name="_Toc383719188"/>
      <w:bookmarkStart w:id="102" w:name="_Toc383719498"/>
      <w:r>
        <w:rPr>
          <w:rFonts w:ascii="宋体" w:hAnsi="宋体" w:hint="eastAsia"/>
          <w:sz w:val="24"/>
        </w:rPr>
        <w:t>1</w:t>
      </w:r>
      <w:r>
        <w:rPr>
          <w:rFonts w:ascii="宋体" w:hAnsi="宋体" w:hint="eastAsia"/>
          <w:sz w:val="24"/>
        </w:rPr>
        <w:t>）安装附件需要变压器本体露空时，环境相对湿度应小于</w:t>
      </w:r>
      <w:r>
        <w:rPr>
          <w:rFonts w:ascii="宋体" w:hAnsi="宋体" w:hint="eastAsia"/>
          <w:sz w:val="24"/>
        </w:rPr>
        <w:t>80%</w:t>
      </w:r>
      <w:r>
        <w:rPr>
          <w:rFonts w:ascii="宋体" w:hAnsi="宋体" w:hint="eastAsia"/>
          <w:sz w:val="24"/>
        </w:rPr>
        <w:t>，连续露空时间不超过</w:t>
      </w:r>
      <w:r>
        <w:rPr>
          <w:rFonts w:ascii="宋体" w:hAnsi="宋体" w:hint="eastAsia"/>
          <w:sz w:val="24"/>
        </w:rPr>
        <w:t>8h</w:t>
      </w:r>
      <w:r>
        <w:rPr>
          <w:rFonts w:ascii="宋体" w:hAnsi="宋体" w:hint="eastAsia"/>
          <w:sz w:val="24"/>
        </w:rPr>
        <w:t>，累计露空时间不宜超过</w:t>
      </w:r>
      <w:r>
        <w:rPr>
          <w:rFonts w:ascii="宋体" w:hAnsi="宋体" w:hint="eastAsia"/>
          <w:sz w:val="24"/>
        </w:rPr>
        <w:t>24h</w:t>
      </w:r>
      <w:r>
        <w:rPr>
          <w:rFonts w:ascii="宋体" w:hAnsi="宋体" w:hint="eastAsia"/>
          <w:sz w:val="24"/>
        </w:rPr>
        <w:t>，场地四周应清洁，并有防尘措施。</w:t>
      </w:r>
      <w:bookmarkEnd w:id="101"/>
      <w:bookmarkEnd w:id="102"/>
    </w:p>
    <w:p w14:paraId="5C12CECA" w14:textId="77777777" w:rsidR="009F0280" w:rsidRDefault="009F0280">
      <w:pPr>
        <w:ind w:firstLineChars="200" w:firstLine="480"/>
        <w:outlineLvl w:val="0"/>
        <w:rPr>
          <w:rFonts w:ascii="宋体" w:hAnsi="宋体" w:hint="eastAsia"/>
          <w:sz w:val="24"/>
        </w:rPr>
      </w:pPr>
      <w:bookmarkStart w:id="103" w:name="_Toc383719499"/>
      <w:bookmarkStart w:id="104" w:name="_Toc383719189"/>
      <w:r>
        <w:rPr>
          <w:rFonts w:ascii="宋体" w:hAnsi="宋体" w:hint="eastAsia"/>
          <w:sz w:val="24"/>
        </w:rPr>
        <w:t>2</w:t>
      </w:r>
      <w:r>
        <w:rPr>
          <w:rFonts w:ascii="宋体" w:hAnsi="宋体" w:hint="eastAsia"/>
          <w:sz w:val="24"/>
        </w:rPr>
        <w:t>）冷却器起吊方式平衡，接口阀门密封、开启位置应预先检查。</w:t>
      </w:r>
      <w:bookmarkEnd w:id="103"/>
      <w:bookmarkEnd w:id="104"/>
    </w:p>
    <w:p w14:paraId="5893F838" w14:textId="77777777" w:rsidR="009F0280" w:rsidRDefault="009F0280">
      <w:pPr>
        <w:ind w:firstLineChars="200" w:firstLine="480"/>
        <w:outlineLvl w:val="0"/>
        <w:rPr>
          <w:rFonts w:ascii="宋体" w:hAnsi="宋体" w:hint="eastAsia"/>
          <w:sz w:val="24"/>
        </w:rPr>
      </w:pPr>
      <w:bookmarkStart w:id="105" w:name="_Toc383719190"/>
      <w:bookmarkStart w:id="106" w:name="_Toc383719500"/>
      <w:r>
        <w:rPr>
          <w:rFonts w:ascii="宋体" w:hAnsi="宋体" w:hint="eastAsia"/>
          <w:sz w:val="24"/>
        </w:rPr>
        <w:t>3</w:t>
      </w:r>
      <w:r>
        <w:rPr>
          <w:rFonts w:ascii="宋体" w:hAnsi="宋体" w:hint="eastAsia"/>
          <w:sz w:val="24"/>
        </w:rPr>
        <w:t>）升高座安装时安装面必须平行接触，排气孔位置处于正上方。电流互感器二次备用绕组端子应短接接地。</w:t>
      </w:r>
      <w:bookmarkEnd w:id="106"/>
      <w:bookmarkEnd w:id="105"/>
    </w:p>
    <w:p w14:paraId="3FA65835" w14:textId="77777777" w:rsidR="009F0280" w:rsidRDefault="009F0280">
      <w:pPr>
        <w:ind w:firstLineChars="200" w:firstLine="480"/>
        <w:outlineLvl w:val="0"/>
        <w:rPr>
          <w:rFonts w:ascii="宋体" w:hAnsi="宋体" w:hint="eastAsia"/>
          <w:sz w:val="24"/>
        </w:rPr>
      </w:pPr>
      <w:bookmarkStart w:id="107" w:name="_Toc383719191"/>
      <w:bookmarkStart w:id="108" w:name="_Toc383719501"/>
      <w:r>
        <w:rPr>
          <w:rFonts w:ascii="宋体" w:hAnsi="宋体" w:hint="eastAsia"/>
          <w:sz w:val="24"/>
        </w:rPr>
        <w:t>4</w:t>
      </w:r>
      <w:r>
        <w:rPr>
          <w:rFonts w:ascii="宋体" w:hAnsi="宋体" w:hint="eastAsia"/>
          <w:sz w:val="24"/>
        </w:rPr>
        <w:t>）储油柜安装确认方向正确并进行位置复核。</w:t>
      </w:r>
      <w:bookmarkEnd w:id="107"/>
      <w:bookmarkEnd w:id="108"/>
    </w:p>
    <w:p w14:paraId="6B92B740" w14:textId="77777777" w:rsidR="009F0280" w:rsidRDefault="009F0280">
      <w:pPr>
        <w:ind w:firstLineChars="200" w:firstLine="480"/>
        <w:outlineLvl w:val="0"/>
        <w:rPr>
          <w:rFonts w:ascii="宋体" w:hAnsi="宋体" w:hint="eastAsia"/>
          <w:sz w:val="24"/>
        </w:rPr>
      </w:pPr>
      <w:bookmarkStart w:id="109" w:name="_Toc383719192"/>
      <w:bookmarkStart w:id="110" w:name="_Toc383719502"/>
      <w:r>
        <w:rPr>
          <w:rFonts w:ascii="宋体" w:hAnsi="宋体" w:hint="eastAsia"/>
          <w:sz w:val="24"/>
        </w:rPr>
        <w:lastRenderedPageBreak/>
        <w:t>5</w:t>
      </w:r>
      <w:r>
        <w:rPr>
          <w:rFonts w:ascii="宋体" w:hAnsi="宋体" w:hint="eastAsia"/>
          <w:sz w:val="24"/>
        </w:rPr>
        <w:t>）连接管道安装，内部清洁，连接面或连接接头可靠。</w:t>
      </w:r>
      <w:bookmarkEnd w:id="109"/>
      <w:bookmarkEnd w:id="110"/>
    </w:p>
    <w:p w14:paraId="768D15D2" w14:textId="77777777" w:rsidR="009F0280" w:rsidRDefault="009F0280">
      <w:pPr>
        <w:ind w:firstLineChars="200" w:firstLine="480"/>
        <w:outlineLvl w:val="0"/>
        <w:rPr>
          <w:rFonts w:ascii="宋体" w:hAnsi="宋体" w:hint="eastAsia"/>
          <w:sz w:val="24"/>
        </w:rPr>
      </w:pPr>
      <w:bookmarkStart w:id="111" w:name="_Toc383719503"/>
      <w:bookmarkStart w:id="112" w:name="_Toc383719193"/>
      <w:r>
        <w:rPr>
          <w:rFonts w:ascii="宋体" w:hAnsi="宋体" w:hint="eastAsia"/>
          <w:sz w:val="24"/>
        </w:rPr>
        <w:t>6</w:t>
      </w:r>
      <w:r>
        <w:rPr>
          <w:rFonts w:ascii="宋体" w:hAnsi="宋体" w:hint="eastAsia"/>
          <w:sz w:val="24"/>
        </w:rPr>
        <w:t>）气体继电器安装箭头朝向储油柜，连接面平行，紧固受力均匀。</w:t>
      </w:r>
      <w:bookmarkEnd w:id="111"/>
      <w:bookmarkEnd w:id="112"/>
    </w:p>
    <w:p w14:paraId="1D8B17FF" w14:textId="77777777" w:rsidR="009F0280" w:rsidRDefault="009F0280">
      <w:pPr>
        <w:ind w:firstLineChars="200" w:firstLine="480"/>
        <w:outlineLvl w:val="0"/>
        <w:rPr>
          <w:rFonts w:ascii="宋体" w:hAnsi="宋体" w:hint="eastAsia"/>
          <w:sz w:val="24"/>
        </w:rPr>
      </w:pPr>
      <w:bookmarkStart w:id="113" w:name="_Toc383719194"/>
      <w:bookmarkStart w:id="114" w:name="_Toc383719504"/>
      <w:r>
        <w:rPr>
          <w:rFonts w:ascii="宋体" w:hAnsi="宋体" w:hint="eastAsia"/>
          <w:sz w:val="24"/>
        </w:rPr>
        <w:t>7</w:t>
      </w:r>
      <w:r>
        <w:rPr>
          <w:rFonts w:ascii="宋体" w:hAnsi="宋体" w:hint="eastAsia"/>
          <w:sz w:val="24"/>
        </w:rPr>
        <w:t>）温度计安装毛细管应固定可靠和美观。</w:t>
      </w:r>
      <w:bookmarkEnd w:id="113"/>
      <w:bookmarkEnd w:id="114"/>
    </w:p>
    <w:p w14:paraId="7C244B1A" w14:textId="77777777" w:rsidR="009F0280" w:rsidRDefault="009F0280">
      <w:pPr>
        <w:ind w:firstLineChars="200" w:firstLine="480"/>
        <w:outlineLvl w:val="0"/>
        <w:rPr>
          <w:rFonts w:ascii="宋体" w:hAnsi="宋体" w:hint="eastAsia"/>
          <w:sz w:val="24"/>
        </w:rPr>
      </w:pPr>
      <w:bookmarkStart w:id="115" w:name="_Toc383719195"/>
      <w:bookmarkStart w:id="116" w:name="_Toc383719505"/>
      <w:r>
        <w:rPr>
          <w:rFonts w:ascii="宋体" w:hAnsi="宋体" w:hint="eastAsia"/>
          <w:sz w:val="24"/>
        </w:rPr>
        <w:t>8</w:t>
      </w:r>
      <w:r>
        <w:rPr>
          <w:rFonts w:ascii="宋体" w:hAnsi="宋体" w:hint="eastAsia"/>
          <w:sz w:val="24"/>
        </w:rPr>
        <w:t>）应按规范严格控制露空时间。内部检查应向箱体持续注入露点低于</w:t>
      </w:r>
      <w:r>
        <w:rPr>
          <w:rFonts w:ascii="宋体" w:hAnsi="宋体" w:hint="eastAsia"/>
          <w:sz w:val="24"/>
        </w:rPr>
        <w:t>-40</w:t>
      </w:r>
      <w:r>
        <w:rPr>
          <w:rFonts w:ascii="宋体" w:hAnsi="宋体" w:hint="eastAsia"/>
          <w:sz w:val="24"/>
        </w:rPr>
        <w:t>℃的干燥空气，保持内部微正压，避免潮气侵入，且确保含氧量不小于</w:t>
      </w:r>
      <w:r>
        <w:rPr>
          <w:rFonts w:ascii="宋体" w:hAnsi="宋体" w:hint="eastAsia"/>
          <w:sz w:val="24"/>
        </w:rPr>
        <w:t>18%</w:t>
      </w:r>
      <w:r>
        <w:rPr>
          <w:rFonts w:ascii="宋体" w:hAnsi="宋体" w:hint="eastAsia"/>
          <w:sz w:val="24"/>
        </w:rPr>
        <w:t>。</w:t>
      </w:r>
      <w:bookmarkEnd w:id="115"/>
      <w:bookmarkEnd w:id="116"/>
    </w:p>
    <w:p w14:paraId="176230DD" w14:textId="77777777" w:rsidR="009F0280" w:rsidRDefault="009F0280">
      <w:pPr>
        <w:outlineLvl w:val="0"/>
        <w:rPr>
          <w:rFonts w:ascii="宋体" w:hAnsi="宋体" w:hint="eastAsia"/>
          <w:sz w:val="24"/>
        </w:rPr>
      </w:pPr>
      <w:bookmarkStart w:id="117" w:name="_Toc383719196"/>
      <w:bookmarkStart w:id="118" w:name="_Toc383719506"/>
      <w:r>
        <w:rPr>
          <w:rFonts w:ascii="宋体" w:hAnsi="宋体" w:hint="eastAsia"/>
          <w:sz w:val="24"/>
        </w:rPr>
        <w:t>（</w:t>
      </w:r>
      <w:r>
        <w:rPr>
          <w:rFonts w:ascii="宋体" w:hAnsi="宋体" w:hint="eastAsia"/>
          <w:sz w:val="24"/>
        </w:rPr>
        <w:t>7</w:t>
      </w:r>
      <w:r>
        <w:rPr>
          <w:rFonts w:ascii="宋体" w:hAnsi="宋体" w:hint="eastAsia"/>
          <w:sz w:val="24"/>
        </w:rPr>
        <w:t>）现场安装涉及的密封面清洁、密封圈处理、螺栓紧固力矩应符合产品说明书和相关规范的要求。安装未涉及的密封面应检查复紧螺栓，确保密封性。</w:t>
      </w:r>
      <w:bookmarkEnd w:id="117"/>
      <w:bookmarkEnd w:id="118"/>
    </w:p>
    <w:p w14:paraId="2CF9510C" w14:textId="77777777" w:rsidR="009F0280" w:rsidRDefault="009F0280">
      <w:pPr>
        <w:outlineLvl w:val="0"/>
        <w:rPr>
          <w:rFonts w:ascii="宋体" w:hAnsi="宋体" w:hint="eastAsia"/>
          <w:sz w:val="24"/>
        </w:rPr>
      </w:pPr>
      <w:bookmarkStart w:id="119" w:name="_Toc383719197"/>
      <w:bookmarkStart w:id="120" w:name="_Toc383719507"/>
      <w:r>
        <w:rPr>
          <w:rFonts w:ascii="宋体" w:hAnsi="宋体" w:hint="eastAsia"/>
          <w:sz w:val="24"/>
        </w:rPr>
        <w:t>（</w:t>
      </w:r>
      <w:r>
        <w:rPr>
          <w:rFonts w:ascii="宋体" w:hAnsi="宋体" w:hint="eastAsia"/>
          <w:sz w:val="24"/>
        </w:rPr>
        <w:t>8</w:t>
      </w:r>
      <w:r>
        <w:rPr>
          <w:rFonts w:ascii="宋体" w:hAnsi="宋体" w:hint="eastAsia"/>
          <w:sz w:val="24"/>
        </w:rPr>
        <w:t>）冷却器按制造厂规定的压力值用气压或油压进行密封试验。</w:t>
      </w:r>
      <w:bookmarkEnd w:id="119"/>
      <w:bookmarkEnd w:id="120"/>
    </w:p>
    <w:p w14:paraId="73A70D20" w14:textId="77777777" w:rsidR="009F0280" w:rsidRDefault="009F0280">
      <w:pPr>
        <w:outlineLvl w:val="0"/>
        <w:rPr>
          <w:rFonts w:ascii="宋体" w:hAnsi="宋体" w:hint="eastAsia"/>
          <w:sz w:val="24"/>
        </w:rPr>
      </w:pPr>
      <w:bookmarkStart w:id="121" w:name="_Toc383719198"/>
      <w:bookmarkStart w:id="122" w:name="_Toc383719508"/>
      <w:r>
        <w:rPr>
          <w:rFonts w:ascii="宋体" w:hAnsi="宋体" w:hint="eastAsia"/>
          <w:sz w:val="24"/>
        </w:rPr>
        <w:t>（</w:t>
      </w:r>
      <w:r>
        <w:rPr>
          <w:rFonts w:ascii="宋体" w:hAnsi="宋体" w:hint="eastAsia"/>
          <w:sz w:val="24"/>
        </w:rPr>
        <w:t>9</w:t>
      </w:r>
      <w:r>
        <w:rPr>
          <w:rFonts w:ascii="宋体" w:hAnsi="宋体" w:hint="eastAsia"/>
          <w:sz w:val="24"/>
        </w:rPr>
        <w:t>）变压器注油前后绝缘油应取样进行检验，并符合国家相关标准。</w:t>
      </w:r>
      <w:bookmarkEnd w:id="121"/>
      <w:bookmarkEnd w:id="122"/>
    </w:p>
    <w:p w14:paraId="6AAF87AC" w14:textId="77777777" w:rsidR="009F0280" w:rsidRDefault="009F0280">
      <w:pPr>
        <w:outlineLvl w:val="0"/>
        <w:rPr>
          <w:rFonts w:ascii="宋体" w:hAnsi="宋体" w:hint="eastAsia"/>
          <w:sz w:val="24"/>
        </w:rPr>
      </w:pPr>
      <w:bookmarkStart w:id="123" w:name="_Toc383719199"/>
      <w:bookmarkStart w:id="124" w:name="_Toc383719509"/>
      <w:r>
        <w:rPr>
          <w:rFonts w:ascii="宋体" w:hAnsi="宋体" w:hint="eastAsia"/>
          <w:sz w:val="24"/>
        </w:rPr>
        <w:t>（</w:t>
      </w:r>
      <w:r>
        <w:rPr>
          <w:rFonts w:ascii="宋体" w:hAnsi="宋体" w:hint="eastAsia"/>
          <w:sz w:val="24"/>
        </w:rPr>
        <w:t>10</w:t>
      </w:r>
      <w:r>
        <w:rPr>
          <w:rFonts w:ascii="宋体" w:hAnsi="宋体" w:hint="eastAsia"/>
          <w:sz w:val="24"/>
        </w:rPr>
        <w:t>）抽真空处理和真空注油：</w:t>
      </w:r>
      <w:bookmarkEnd w:id="124"/>
      <w:bookmarkEnd w:id="123"/>
    </w:p>
    <w:p w14:paraId="6AF4C5D9" w14:textId="77777777" w:rsidR="009F0280" w:rsidRDefault="009F0280">
      <w:pPr>
        <w:ind w:firstLineChars="200" w:firstLine="480"/>
        <w:outlineLvl w:val="0"/>
        <w:rPr>
          <w:rFonts w:ascii="宋体" w:hAnsi="宋体" w:hint="eastAsia"/>
          <w:sz w:val="24"/>
        </w:rPr>
      </w:pPr>
      <w:bookmarkStart w:id="125" w:name="_Toc383719200"/>
      <w:bookmarkStart w:id="126" w:name="_Toc383719510"/>
      <w:r>
        <w:rPr>
          <w:rFonts w:ascii="宋体" w:hAnsi="宋体" w:hint="eastAsia"/>
          <w:sz w:val="24"/>
        </w:rPr>
        <w:t>1</w:t>
      </w:r>
      <w:r>
        <w:rPr>
          <w:rFonts w:ascii="宋体" w:hAnsi="宋体" w:hint="eastAsia"/>
          <w:sz w:val="24"/>
        </w:rPr>
        <w:t>）真空残压要求：</w:t>
      </w:r>
      <w:r>
        <w:rPr>
          <w:rFonts w:ascii="宋体" w:hAnsi="宋体" w:hint="eastAsia"/>
          <w:sz w:val="24"/>
        </w:rPr>
        <w:t>220</w:t>
      </w:r>
      <w:r>
        <w:rPr>
          <w:rFonts w:ascii="宋体" w:hAnsi="宋体" w:hint="eastAsia"/>
          <w:sz w:val="24"/>
        </w:rPr>
        <w:t>～</w:t>
      </w:r>
      <w:r>
        <w:rPr>
          <w:rFonts w:ascii="宋体" w:hAnsi="宋体" w:hint="eastAsia"/>
          <w:sz w:val="24"/>
        </w:rPr>
        <w:t>500kV</w:t>
      </w:r>
      <w:r>
        <w:rPr>
          <w:rFonts w:ascii="宋体" w:hAnsi="宋体" w:hint="eastAsia"/>
          <w:sz w:val="24"/>
        </w:rPr>
        <w:t>≤</w:t>
      </w:r>
      <w:r>
        <w:rPr>
          <w:rFonts w:ascii="宋体" w:hAnsi="宋体" w:hint="eastAsia"/>
          <w:sz w:val="24"/>
        </w:rPr>
        <w:t>133Pa</w:t>
      </w:r>
      <w:r>
        <w:rPr>
          <w:rFonts w:ascii="宋体" w:hAnsi="宋体" w:hint="eastAsia"/>
          <w:sz w:val="24"/>
        </w:rPr>
        <w:t>。</w:t>
      </w:r>
      <w:bookmarkEnd w:id="126"/>
      <w:bookmarkEnd w:id="125"/>
    </w:p>
    <w:p w14:paraId="4B56F30B" w14:textId="77777777" w:rsidR="009F0280" w:rsidRDefault="009F0280">
      <w:pPr>
        <w:ind w:firstLineChars="200" w:firstLine="480"/>
        <w:outlineLvl w:val="0"/>
        <w:rPr>
          <w:rFonts w:ascii="宋体" w:hAnsi="宋体" w:hint="eastAsia"/>
          <w:sz w:val="24"/>
        </w:rPr>
      </w:pPr>
      <w:bookmarkStart w:id="127" w:name="_Toc383719511"/>
      <w:bookmarkStart w:id="128" w:name="_Toc383719201"/>
      <w:r>
        <w:rPr>
          <w:rFonts w:ascii="宋体" w:hAnsi="宋体" w:hint="eastAsia"/>
          <w:sz w:val="24"/>
        </w:rPr>
        <w:t>2</w:t>
      </w:r>
      <w:r>
        <w:rPr>
          <w:rFonts w:ascii="宋体" w:hAnsi="宋体" w:hint="eastAsia"/>
          <w:sz w:val="24"/>
        </w:rPr>
        <w:t>）维持真空残压的抽真空时间：</w:t>
      </w:r>
      <w:r>
        <w:rPr>
          <w:rFonts w:ascii="宋体" w:hAnsi="宋体" w:hint="eastAsia"/>
          <w:sz w:val="24"/>
        </w:rPr>
        <w:t>500kV</w:t>
      </w:r>
      <w:r>
        <w:rPr>
          <w:rFonts w:ascii="宋体" w:hAnsi="宋体" w:hint="eastAsia"/>
          <w:sz w:val="24"/>
        </w:rPr>
        <w:t>不得少于</w:t>
      </w:r>
      <w:r>
        <w:rPr>
          <w:rFonts w:ascii="宋体" w:hAnsi="宋体" w:hint="eastAsia"/>
          <w:sz w:val="24"/>
        </w:rPr>
        <w:t>24h</w:t>
      </w:r>
      <w:r>
        <w:rPr>
          <w:rFonts w:ascii="宋体" w:hAnsi="宋体" w:hint="eastAsia"/>
          <w:sz w:val="24"/>
        </w:rPr>
        <w:t>。</w:t>
      </w:r>
      <w:bookmarkEnd w:id="127"/>
      <w:bookmarkEnd w:id="128"/>
    </w:p>
    <w:p w14:paraId="61B6C556" w14:textId="77777777" w:rsidR="009F0280" w:rsidRDefault="009F0280">
      <w:pPr>
        <w:ind w:firstLineChars="200" w:firstLine="480"/>
        <w:outlineLvl w:val="0"/>
        <w:rPr>
          <w:rFonts w:ascii="宋体" w:hAnsi="宋体" w:hint="eastAsia"/>
          <w:sz w:val="24"/>
        </w:rPr>
      </w:pPr>
      <w:bookmarkStart w:id="129" w:name="_Toc383719512"/>
      <w:bookmarkStart w:id="130" w:name="_Toc383719202"/>
      <w:r>
        <w:rPr>
          <w:rFonts w:ascii="宋体" w:hAnsi="宋体" w:hint="eastAsia"/>
          <w:sz w:val="24"/>
        </w:rPr>
        <w:t>3</w:t>
      </w:r>
      <w:r>
        <w:rPr>
          <w:rFonts w:ascii="宋体" w:hAnsi="宋体" w:hint="eastAsia"/>
          <w:sz w:val="24"/>
        </w:rPr>
        <w:t>）</w:t>
      </w:r>
      <w:r>
        <w:rPr>
          <w:rFonts w:ascii="宋体" w:hAnsi="宋体" w:hint="eastAsia"/>
          <w:sz w:val="24"/>
        </w:rPr>
        <w:t>220kV</w:t>
      </w:r>
      <w:r>
        <w:rPr>
          <w:rFonts w:ascii="宋体" w:hAnsi="宋体" w:hint="eastAsia"/>
          <w:sz w:val="24"/>
        </w:rPr>
        <w:t>及以上的变压器应真空注油。真空注油速率控制在</w:t>
      </w:r>
      <w:r>
        <w:rPr>
          <w:rFonts w:ascii="宋体" w:hAnsi="宋体" w:hint="eastAsia"/>
          <w:sz w:val="24"/>
        </w:rPr>
        <w:t xml:space="preserve">6000L/h </w:t>
      </w:r>
      <w:r>
        <w:rPr>
          <w:rFonts w:ascii="宋体" w:hAnsi="宋体" w:hint="eastAsia"/>
          <w:sz w:val="24"/>
        </w:rPr>
        <w:t>以下，一般为</w:t>
      </w:r>
      <w:r>
        <w:rPr>
          <w:rFonts w:ascii="宋体" w:hAnsi="宋体" w:hint="eastAsia"/>
          <w:sz w:val="24"/>
        </w:rPr>
        <w:t>3000~5000L/h</w:t>
      </w:r>
      <w:r>
        <w:rPr>
          <w:rFonts w:ascii="宋体" w:hAnsi="宋体" w:hint="eastAsia"/>
          <w:sz w:val="24"/>
        </w:rPr>
        <w:t>，真空注油过程维持规定残压。</w:t>
      </w:r>
      <w:bookmarkEnd w:id="129"/>
      <w:bookmarkEnd w:id="130"/>
    </w:p>
    <w:p w14:paraId="3BBD5400" w14:textId="77777777" w:rsidR="009F0280" w:rsidRDefault="009F0280">
      <w:pPr>
        <w:ind w:firstLineChars="200" w:firstLine="480"/>
        <w:outlineLvl w:val="0"/>
        <w:rPr>
          <w:rFonts w:ascii="宋体" w:hAnsi="宋体" w:hint="eastAsia"/>
          <w:sz w:val="24"/>
        </w:rPr>
      </w:pPr>
      <w:bookmarkStart w:id="131" w:name="_Toc383719513"/>
      <w:bookmarkStart w:id="132" w:name="_Toc383719203"/>
      <w:r>
        <w:rPr>
          <w:rFonts w:ascii="宋体" w:hAnsi="宋体" w:hint="eastAsia"/>
          <w:sz w:val="24"/>
        </w:rPr>
        <w:t>4</w:t>
      </w:r>
      <w:r>
        <w:rPr>
          <w:rFonts w:ascii="宋体" w:hAnsi="宋体" w:hint="eastAsia"/>
          <w:sz w:val="24"/>
        </w:rPr>
        <w:t>）</w:t>
      </w:r>
      <w:r>
        <w:rPr>
          <w:rFonts w:ascii="宋体" w:hAnsi="宋体" w:hint="eastAsia"/>
          <w:sz w:val="24"/>
        </w:rPr>
        <w:t>330kV</w:t>
      </w:r>
      <w:r>
        <w:rPr>
          <w:rFonts w:ascii="宋体" w:hAnsi="宋体" w:hint="eastAsia"/>
          <w:sz w:val="24"/>
        </w:rPr>
        <w:t>及以上变压器和油浸式电抗器应进行热油循环，热油循环前，应对油管抽真空，将油管中的空气抽干净，同时冷却器中的油应参与进行热油循环。热油循环不应小于总油量的</w:t>
      </w:r>
      <w:r>
        <w:rPr>
          <w:rFonts w:ascii="宋体" w:hAnsi="宋体" w:hint="eastAsia"/>
          <w:sz w:val="24"/>
        </w:rPr>
        <w:t>3</w:t>
      </w:r>
      <w:r>
        <w:rPr>
          <w:rFonts w:ascii="宋体" w:hAnsi="宋体" w:hint="eastAsia"/>
          <w:sz w:val="24"/>
        </w:rPr>
        <w:t>倍，热油循环持续时间不应小于</w:t>
      </w:r>
      <w:r>
        <w:rPr>
          <w:rFonts w:ascii="宋体" w:hAnsi="宋体" w:hint="eastAsia"/>
          <w:sz w:val="24"/>
        </w:rPr>
        <w:t>48h</w:t>
      </w:r>
      <w:r>
        <w:rPr>
          <w:rFonts w:ascii="宋体" w:hAnsi="宋体" w:hint="eastAsia"/>
          <w:sz w:val="24"/>
        </w:rPr>
        <w:t>。</w:t>
      </w:r>
      <w:bookmarkEnd w:id="131"/>
      <w:bookmarkEnd w:id="132"/>
    </w:p>
    <w:p w14:paraId="694C6315" w14:textId="77777777" w:rsidR="009F0280" w:rsidRDefault="009F0280">
      <w:pPr>
        <w:ind w:firstLineChars="200" w:firstLine="480"/>
        <w:outlineLvl w:val="0"/>
        <w:rPr>
          <w:rFonts w:ascii="宋体" w:hAnsi="宋体" w:hint="eastAsia"/>
          <w:sz w:val="24"/>
        </w:rPr>
      </w:pPr>
      <w:bookmarkStart w:id="133" w:name="_Toc383719204"/>
      <w:bookmarkStart w:id="134" w:name="_Toc383719514"/>
      <w:r>
        <w:rPr>
          <w:rFonts w:ascii="宋体" w:hAnsi="宋体" w:hint="eastAsia"/>
          <w:sz w:val="24"/>
        </w:rPr>
        <w:t>5</w:t>
      </w:r>
      <w:r>
        <w:rPr>
          <w:rFonts w:ascii="宋体" w:hAnsi="宋体" w:hint="eastAsia"/>
          <w:sz w:val="24"/>
        </w:rPr>
        <w:t>）密封试验：对变压器连同气体继电器、储油柜一起进行密封性试验，在油箱顶部加压</w:t>
      </w:r>
      <w:r>
        <w:rPr>
          <w:rFonts w:ascii="宋体" w:hAnsi="宋体" w:hint="eastAsia"/>
          <w:sz w:val="24"/>
        </w:rPr>
        <w:t>0.03MPa</w:t>
      </w:r>
      <w:r>
        <w:rPr>
          <w:rFonts w:ascii="宋体" w:hAnsi="宋体" w:hint="eastAsia"/>
          <w:sz w:val="24"/>
        </w:rPr>
        <w:t>，持续时间</w:t>
      </w:r>
      <w:r>
        <w:rPr>
          <w:rFonts w:ascii="宋体" w:hAnsi="宋体" w:hint="eastAsia"/>
          <w:sz w:val="24"/>
        </w:rPr>
        <w:t xml:space="preserve">24h </w:t>
      </w:r>
      <w:r>
        <w:rPr>
          <w:rFonts w:ascii="宋体" w:hAnsi="宋体" w:hint="eastAsia"/>
          <w:sz w:val="24"/>
        </w:rPr>
        <w:t>应无渗漏。</w:t>
      </w:r>
      <w:bookmarkEnd w:id="133"/>
      <w:bookmarkEnd w:id="134"/>
    </w:p>
    <w:p w14:paraId="328209BA" w14:textId="77777777" w:rsidR="009F0280" w:rsidRDefault="009F0280">
      <w:pPr>
        <w:outlineLvl w:val="0"/>
        <w:rPr>
          <w:rFonts w:ascii="宋体" w:hAnsi="宋体" w:hint="eastAsia"/>
          <w:sz w:val="24"/>
        </w:rPr>
      </w:pPr>
      <w:bookmarkStart w:id="135" w:name="_Toc383719205"/>
      <w:bookmarkStart w:id="136" w:name="_Toc383719515"/>
      <w:r>
        <w:rPr>
          <w:rFonts w:ascii="宋体" w:hAnsi="宋体" w:hint="eastAsia"/>
          <w:sz w:val="24"/>
        </w:rPr>
        <w:t>（</w:t>
      </w:r>
      <w:r>
        <w:rPr>
          <w:rFonts w:ascii="宋体" w:hAnsi="宋体" w:hint="eastAsia"/>
          <w:sz w:val="24"/>
        </w:rPr>
        <w:t>11</w:t>
      </w:r>
      <w:r>
        <w:rPr>
          <w:rFonts w:ascii="宋体" w:hAnsi="宋体" w:hint="eastAsia"/>
          <w:sz w:val="24"/>
        </w:rPr>
        <w:t>）电缆排列整齐美观，电缆不外露，二次接线与图纸和说明书相符合。</w:t>
      </w:r>
      <w:bookmarkEnd w:id="135"/>
      <w:bookmarkEnd w:id="136"/>
    </w:p>
    <w:p w14:paraId="41BBEA07" w14:textId="77777777" w:rsidR="009F0280" w:rsidRDefault="009F0280">
      <w:pPr>
        <w:outlineLvl w:val="0"/>
        <w:rPr>
          <w:rFonts w:ascii="宋体" w:hAnsi="宋体" w:hint="eastAsia"/>
          <w:sz w:val="24"/>
        </w:rPr>
      </w:pPr>
      <w:bookmarkStart w:id="137" w:name="_Toc383719206"/>
      <w:bookmarkStart w:id="138" w:name="_Toc383719516"/>
      <w:r>
        <w:rPr>
          <w:rFonts w:ascii="宋体" w:hAnsi="宋体" w:hint="eastAsia"/>
          <w:sz w:val="24"/>
        </w:rPr>
        <w:t>（</w:t>
      </w:r>
      <w:r>
        <w:rPr>
          <w:rFonts w:ascii="宋体" w:hAnsi="宋体" w:hint="eastAsia"/>
          <w:sz w:val="24"/>
        </w:rPr>
        <w:t>12</w:t>
      </w:r>
      <w:r>
        <w:rPr>
          <w:rFonts w:ascii="宋体" w:hAnsi="宋体" w:hint="eastAsia"/>
          <w:sz w:val="24"/>
        </w:rPr>
        <w:t>）整体检查与试验合格。</w:t>
      </w:r>
      <w:bookmarkEnd w:id="137"/>
      <w:bookmarkEnd w:id="138"/>
    </w:p>
    <w:p w14:paraId="610DF6FE" w14:textId="77777777" w:rsidR="009F0280" w:rsidRDefault="009F0280">
      <w:pPr>
        <w:outlineLvl w:val="0"/>
        <w:rPr>
          <w:rFonts w:ascii="宋体" w:hAnsi="宋体"/>
          <w:sz w:val="24"/>
        </w:rPr>
        <w:sectPr w:rsidR="00000000">
          <w:footerReference w:type="default" r:id="rId18"/>
          <w:pgSz w:w="11906" w:h="16838"/>
          <w:pgMar w:top="1418" w:right="1134" w:bottom="1418" w:left="1418" w:header="567" w:footer="567" w:gutter="0"/>
          <w:pgNumType w:start="1"/>
          <w:cols w:space="720"/>
          <w:docGrid w:type="linesAndChars" w:linePitch="312"/>
        </w:sectPr>
      </w:pPr>
    </w:p>
    <w:p w14:paraId="6FC9500D" w14:textId="77777777" w:rsidR="009F0280" w:rsidRDefault="009F0280">
      <w:pPr>
        <w:pStyle w:val="1"/>
        <w:spacing w:before="0" w:after="0"/>
        <w:ind w:left="568" w:hangingChars="202" w:hanging="568"/>
        <w:rPr>
          <w:sz w:val="28"/>
        </w:rPr>
      </w:pPr>
      <w:bookmarkStart w:id="139" w:name="_Toc367990115"/>
      <w:bookmarkStart w:id="140" w:name="_Toc383719517"/>
      <w:r>
        <w:rPr>
          <w:rFonts w:hint="eastAsia"/>
          <w:sz w:val="28"/>
        </w:rPr>
        <w:lastRenderedPageBreak/>
        <w:t>11</w:t>
      </w:r>
      <w:r>
        <w:rPr>
          <w:rFonts w:hint="eastAsia"/>
          <w:sz w:val="28"/>
        </w:rPr>
        <w:t>、主变安装固有风险及预控措施</w:t>
      </w:r>
      <w:bookmarkEnd w:id="139"/>
      <w:bookmarkEnd w:id="140"/>
    </w:p>
    <w:tbl>
      <w:tblPr>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1276"/>
        <w:gridCol w:w="710"/>
        <w:gridCol w:w="708"/>
        <w:gridCol w:w="8931"/>
      </w:tblGrid>
      <w:tr w:rsidR="00000000" w14:paraId="6EF281A8" w14:textId="77777777">
        <w:trPr>
          <w:trHeight w:val="510"/>
          <w:jc w:val="center"/>
        </w:trPr>
        <w:tc>
          <w:tcPr>
            <w:tcW w:w="1418"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19110480" w14:textId="77777777" w:rsidR="009F0280" w:rsidRDefault="009F0280">
            <w:pPr>
              <w:adjustRightInd w:val="0"/>
              <w:snapToGrid w:val="0"/>
              <w:jc w:val="center"/>
              <w:rPr>
                <w:rFonts w:ascii="仿宋_GB2312" w:eastAsia="仿宋_GB2312" w:hint="eastAsia"/>
                <w:b/>
                <w:sz w:val="24"/>
                <w:szCs w:val="18"/>
              </w:rPr>
            </w:pPr>
            <w:bookmarkStart w:id="141" w:name="_Toc26805"/>
            <w:r>
              <w:rPr>
                <w:rFonts w:ascii="仿宋_GB2312" w:eastAsia="仿宋_GB2312" w:hint="eastAsia"/>
                <w:sz w:val="24"/>
                <w:szCs w:val="18"/>
              </w:rPr>
              <w:t>03000000</w:t>
            </w:r>
          </w:p>
        </w:tc>
        <w:tc>
          <w:tcPr>
            <w:tcW w:w="11625" w:type="dxa"/>
            <w:gridSpan w:val="4"/>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3CE66D0E" w14:textId="77777777" w:rsidR="009F0280" w:rsidRDefault="009F0280">
            <w:pPr>
              <w:rPr>
                <w:rFonts w:ascii="仿宋_GB2312" w:eastAsia="仿宋_GB2312" w:hint="eastAsia"/>
                <w:sz w:val="24"/>
                <w:szCs w:val="18"/>
              </w:rPr>
            </w:pPr>
            <w:r>
              <w:rPr>
                <w:rFonts w:ascii="仿宋_GB2312" w:eastAsia="仿宋_GB2312" w:hint="eastAsia"/>
                <w:sz w:val="24"/>
                <w:szCs w:val="18"/>
              </w:rPr>
              <w:t>变电站电气工程</w:t>
            </w:r>
          </w:p>
        </w:tc>
      </w:tr>
      <w:tr w:rsidR="00000000" w14:paraId="2ABE1353" w14:textId="77777777">
        <w:trPr>
          <w:trHeight w:val="510"/>
          <w:jc w:val="center"/>
        </w:trPr>
        <w:tc>
          <w:tcPr>
            <w:tcW w:w="1418"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6865067C" w14:textId="77777777" w:rsidR="009F0280" w:rsidRDefault="009F0280">
            <w:pPr>
              <w:adjustRightInd w:val="0"/>
              <w:snapToGrid w:val="0"/>
              <w:jc w:val="center"/>
              <w:rPr>
                <w:rFonts w:ascii="仿宋_GB2312" w:eastAsia="仿宋_GB2312" w:hint="eastAsia"/>
                <w:b/>
                <w:sz w:val="24"/>
                <w:szCs w:val="18"/>
              </w:rPr>
            </w:pPr>
            <w:r>
              <w:rPr>
                <w:rFonts w:ascii="仿宋_GB2312" w:eastAsia="仿宋_GB2312" w:hint="eastAsia"/>
                <w:sz w:val="24"/>
                <w:szCs w:val="18"/>
              </w:rPr>
              <w:t>03010000</w:t>
            </w:r>
          </w:p>
        </w:tc>
        <w:tc>
          <w:tcPr>
            <w:tcW w:w="11625" w:type="dxa"/>
            <w:gridSpan w:val="4"/>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06B6B804" w14:textId="77777777" w:rsidR="009F0280" w:rsidRDefault="009F0280">
            <w:pPr>
              <w:pStyle w:val="21"/>
              <w:rPr>
                <w:rFonts w:hint="eastAsia"/>
                <w:kern w:val="2"/>
                <w:sz w:val="24"/>
                <w:szCs w:val="21"/>
              </w:rPr>
            </w:pPr>
            <w:r>
              <w:rPr>
                <w:rFonts w:hint="eastAsia"/>
                <w:kern w:val="2"/>
                <w:sz w:val="24"/>
                <w:szCs w:val="21"/>
              </w:rPr>
              <w:t>变电站变压器、电抗器安装</w:t>
            </w:r>
          </w:p>
        </w:tc>
      </w:tr>
      <w:tr w:rsidR="00000000" w14:paraId="49DA4499" w14:textId="77777777">
        <w:trPr>
          <w:trHeight w:val="510"/>
          <w:jc w:val="center"/>
        </w:trPr>
        <w:tc>
          <w:tcPr>
            <w:tcW w:w="1418"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58F80E86" w14:textId="77777777" w:rsidR="009F0280" w:rsidRDefault="009F0280">
            <w:pPr>
              <w:adjustRightInd w:val="0"/>
              <w:snapToGrid w:val="0"/>
              <w:jc w:val="center"/>
              <w:rPr>
                <w:rFonts w:ascii="仿宋_GB2312" w:eastAsia="仿宋_GB2312" w:hint="eastAsia"/>
                <w:sz w:val="24"/>
                <w:szCs w:val="18"/>
              </w:rPr>
            </w:pPr>
            <w:r>
              <w:rPr>
                <w:rFonts w:ascii="仿宋_GB2312" w:eastAsia="仿宋_GB2312" w:hint="eastAsia"/>
                <w:sz w:val="24"/>
                <w:szCs w:val="18"/>
              </w:rPr>
              <w:t>03010100</w:t>
            </w:r>
          </w:p>
        </w:tc>
        <w:tc>
          <w:tcPr>
            <w:tcW w:w="11625" w:type="dxa"/>
            <w:gridSpan w:val="4"/>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3F520D6F" w14:textId="77777777" w:rsidR="009F0280" w:rsidRDefault="009F0280">
            <w:pPr>
              <w:rPr>
                <w:rFonts w:ascii="仿宋_GB2312" w:eastAsia="仿宋_GB2312" w:hint="eastAsia"/>
                <w:sz w:val="24"/>
                <w:szCs w:val="18"/>
              </w:rPr>
            </w:pPr>
            <w:r>
              <w:rPr>
                <w:rFonts w:ascii="仿宋_GB2312" w:eastAsia="仿宋_GB2312" w:hint="eastAsia"/>
                <w:sz w:val="24"/>
                <w:szCs w:val="18"/>
              </w:rPr>
              <w:t>油浸电力变压器、油浸电抗器施工作业</w:t>
            </w:r>
          </w:p>
        </w:tc>
      </w:tr>
      <w:tr w:rsidR="00000000" w14:paraId="62A1D879" w14:textId="77777777">
        <w:trPr>
          <w:trHeight w:val="510"/>
          <w:jc w:val="center"/>
        </w:trPr>
        <w:tc>
          <w:tcPr>
            <w:tcW w:w="1418"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5586834A" w14:textId="77777777" w:rsidR="009F0280" w:rsidRDefault="009F0280">
            <w:pPr>
              <w:jc w:val="center"/>
              <w:rPr>
                <w:rFonts w:ascii="仿宋_GB2312" w:eastAsia="仿宋_GB2312" w:hint="eastAsia"/>
                <w:sz w:val="24"/>
                <w:szCs w:val="18"/>
              </w:rPr>
            </w:pPr>
            <w:r>
              <w:rPr>
                <w:rFonts w:ascii="仿宋_GB2312" w:eastAsia="仿宋_GB2312" w:hint="eastAsia"/>
                <w:sz w:val="24"/>
                <w:szCs w:val="18"/>
              </w:rPr>
              <w:t>03010103</w:t>
            </w:r>
          </w:p>
        </w:tc>
        <w:tc>
          <w:tcPr>
            <w:tcW w:w="1276"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24678254" w14:textId="77777777" w:rsidR="009F0280" w:rsidRDefault="009F0280">
            <w:pPr>
              <w:jc w:val="center"/>
              <w:rPr>
                <w:rFonts w:ascii="仿宋_GB2312" w:eastAsia="仿宋_GB2312" w:hint="eastAsia"/>
                <w:sz w:val="24"/>
                <w:szCs w:val="18"/>
              </w:rPr>
            </w:pPr>
            <w:r>
              <w:rPr>
                <w:rFonts w:ascii="仿宋_GB2312" w:eastAsia="仿宋_GB2312" w:hAnsi="宋体" w:hint="eastAsia"/>
                <w:sz w:val="24"/>
                <w:szCs w:val="18"/>
              </w:rPr>
              <w:t>不吊罩检查</w:t>
            </w:r>
          </w:p>
        </w:tc>
        <w:tc>
          <w:tcPr>
            <w:tcW w:w="710"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31FF9F31" w14:textId="77777777" w:rsidR="009F0280" w:rsidRDefault="009F0280">
            <w:pPr>
              <w:adjustRightInd w:val="0"/>
              <w:snapToGrid w:val="0"/>
              <w:jc w:val="center"/>
              <w:rPr>
                <w:rFonts w:ascii="仿宋_GB2312" w:eastAsia="仿宋_GB2312" w:hAnsi="宋体" w:hint="eastAsia"/>
                <w:sz w:val="24"/>
                <w:szCs w:val="18"/>
              </w:rPr>
            </w:pPr>
            <w:r>
              <w:rPr>
                <w:rFonts w:ascii="仿宋_GB2312" w:eastAsia="仿宋_GB2312" w:hAnsi="宋体" w:hint="eastAsia"/>
                <w:sz w:val="24"/>
                <w:szCs w:val="18"/>
              </w:rPr>
              <w:t>中毒</w:t>
            </w:r>
          </w:p>
          <w:p w14:paraId="368AEA00" w14:textId="77777777" w:rsidR="009F0280" w:rsidRDefault="009F0280">
            <w:pPr>
              <w:adjustRightInd w:val="0"/>
              <w:snapToGrid w:val="0"/>
              <w:jc w:val="center"/>
              <w:rPr>
                <w:rFonts w:ascii="仿宋_GB2312" w:eastAsia="仿宋_GB2312" w:hAnsi="宋体" w:hint="eastAsia"/>
                <w:sz w:val="24"/>
                <w:szCs w:val="18"/>
              </w:rPr>
            </w:pPr>
            <w:r>
              <w:rPr>
                <w:rFonts w:ascii="仿宋_GB2312" w:eastAsia="仿宋_GB2312" w:hAnsi="宋体" w:hint="eastAsia"/>
                <w:sz w:val="24"/>
                <w:szCs w:val="18"/>
              </w:rPr>
              <w:t>窒息</w:t>
            </w:r>
          </w:p>
          <w:p w14:paraId="0A3FDB9E" w14:textId="77777777" w:rsidR="009F0280" w:rsidRDefault="009F0280">
            <w:pPr>
              <w:adjustRightInd w:val="0"/>
              <w:snapToGrid w:val="0"/>
              <w:jc w:val="center"/>
              <w:rPr>
                <w:rFonts w:ascii="仿宋_GB2312" w:eastAsia="仿宋_GB2312" w:hint="eastAsia"/>
                <w:sz w:val="24"/>
                <w:szCs w:val="18"/>
              </w:rPr>
            </w:pPr>
            <w:r>
              <w:rPr>
                <w:rFonts w:ascii="仿宋_GB2312" w:eastAsia="仿宋_GB2312" w:hAnsi="宋体" w:hint="eastAsia"/>
                <w:sz w:val="24"/>
                <w:szCs w:val="18"/>
              </w:rPr>
              <w:t>触电</w:t>
            </w:r>
          </w:p>
        </w:tc>
        <w:tc>
          <w:tcPr>
            <w:tcW w:w="708"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4ED8F92A" w14:textId="77777777" w:rsidR="009F0280" w:rsidRDefault="009F0280">
            <w:pPr>
              <w:jc w:val="center"/>
              <w:rPr>
                <w:rFonts w:ascii="仿宋_GB2312" w:eastAsia="仿宋_GB2312" w:hint="eastAsia"/>
                <w:sz w:val="24"/>
                <w:szCs w:val="18"/>
              </w:rPr>
            </w:pPr>
            <w:r>
              <w:rPr>
                <w:rFonts w:ascii="仿宋_GB2312" w:eastAsia="仿宋_GB2312" w:hAnsi="宋体" w:hint="eastAsia"/>
                <w:sz w:val="24"/>
                <w:szCs w:val="18"/>
              </w:rPr>
              <w:t>2</w:t>
            </w:r>
          </w:p>
        </w:tc>
        <w:tc>
          <w:tcPr>
            <w:tcW w:w="8931"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74DBA602" w14:textId="77777777" w:rsidR="009F0280" w:rsidRDefault="009F0280">
            <w:pPr>
              <w:numPr>
                <w:ilvl w:val="0"/>
                <w:numId w:val="7"/>
              </w:numPr>
              <w:adjustRightInd w:val="0"/>
              <w:snapToGrid w:val="0"/>
              <w:rPr>
                <w:rFonts w:ascii="仿宋_GB2312" w:eastAsia="仿宋_GB2312" w:hAnsi="宋体" w:hint="eastAsia"/>
                <w:sz w:val="24"/>
                <w:szCs w:val="18"/>
              </w:rPr>
            </w:pPr>
            <w:r>
              <w:rPr>
                <w:rFonts w:ascii="仿宋_GB2312" w:eastAsia="仿宋_GB2312" w:hAnsi="宋体" w:hint="eastAsia"/>
                <w:sz w:val="24"/>
                <w:szCs w:val="18"/>
              </w:rPr>
              <w:t>当器身内部含氧量未达到</w:t>
            </w:r>
            <w:r>
              <w:rPr>
                <w:rFonts w:ascii="仿宋_GB2312" w:eastAsia="仿宋_GB2312" w:hAnsi="宋体" w:hint="eastAsia"/>
                <w:sz w:val="24"/>
                <w:szCs w:val="18"/>
              </w:rPr>
              <w:t>18</w:t>
            </w:r>
            <w:r>
              <w:rPr>
                <w:rFonts w:ascii="仿宋_GB2312" w:eastAsia="仿宋_GB2312" w:hAnsi="宋体" w:hint="eastAsia"/>
                <w:sz w:val="24"/>
                <w:szCs w:val="18"/>
              </w:rPr>
              <w:t>％以上时，严禁人员进入</w:t>
            </w:r>
            <w:r>
              <w:rPr>
                <w:rFonts w:ascii="仿宋_GB2312" w:eastAsia="仿宋_GB2312" w:hAnsi="宋体" w:hint="eastAsia"/>
                <w:sz w:val="24"/>
                <w:szCs w:val="18"/>
              </w:rPr>
              <w:t xml:space="preserve"> </w:t>
            </w:r>
            <w:r>
              <w:rPr>
                <w:rFonts w:ascii="仿宋_GB2312" w:eastAsia="仿宋_GB2312" w:hAnsi="宋体" w:hint="eastAsia"/>
                <w:sz w:val="24"/>
                <w:szCs w:val="18"/>
              </w:rPr>
              <w:t>。</w:t>
            </w:r>
          </w:p>
          <w:p w14:paraId="297C8E31" w14:textId="77777777" w:rsidR="009F0280" w:rsidRDefault="009F0280">
            <w:pPr>
              <w:numPr>
                <w:ilvl w:val="0"/>
                <w:numId w:val="7"/>
              </w:numPr>
              <w:adjustRightInd w:val="0"/>
              <w:snapToGrid w:val="0"/>
              <w:rPr>
                <w:rFonts w:ascii="仿宋_GB2312" w:eastAsia="仿宋_GB2312" w:hAnsi="宋体" w:hint="eastAsia"/>
                <w:sz w:val="24"/>
                <w:szCs w:val="18"/>
              </w:rPr>
            </w:pPr>
            <w:r>
              <w:rPr>
                <w:rFonts w:ascii="仿宋_GB2312" w:eastAsia="仿宋_GB2312" w:hAnsi="宋体" w:hint="eastAsia"/>
                <w:sz w:val="24"/>
                <w:szCs w:val="18"/>
              </w:rPr>
              <w:t>在器身内部检查过程中，应连续充入露点小于</w:t>
            </w:r>
            <w:r>
              <w:rPr>
                <w:rFonts w:ascii="仿宋_GB2312" w:eastAsia="仿宋_GB2312" w:hAnsi="宋体" w:hint="eastAsia"/>
                <w:sz w:val="24"/>
                <w:szCs w:val="18"/>
              </w:rPr>
              <w:t>-40</w:t>
            </w:r>
            <w:r>
              <w:rPr>
                <w:rFonts w:ascii="仿宋_GB2312" w:eastAsia="仿宋_GB2312" w:hAnsi="宋体" w:hint="eastAsia"/>
                <w:sz w:val="24"/>
                <w:szCs w:val="18"/>
              </w:rPr>
              <w:t>℃的干燥空气，应设专人监护，防止检查人员缺氧窒息。</w:t>
            </w:r>
          </w:p>
          <w:p w14:paraId="2A67C432" w14:textId="77777777" w:rsidR="009F0280" w:rsidRDefault="009F0280">
            <w:pPr>
              <w:numPr>
                <w:ilvl w:val="0"/>
                <w:numId w:val="7"/>
              </w:numPr>
              <w:adjustRightInd w:val="0"/>
              <w:snapToGrid w:val="0"/>
              <w:rPr>
                <w:rFonts w:ascii="仿宋_GB2312" w:eastAsia="仿宋_GB2312" w:hAnsi="宋体" w:hint="eastAsia"/>
                <w:sz w:val="24"/>
                <w:szCs w:val="18"/>
              </w:rPr>
            </w:pPr>
            <w:r>
              <w:rPr>
                <w:rFonts w:ascii="仿宋_GB2312" w:eastAsia="仿宋_GB2312" w:hAnsi="宋体" w:hint="eastAsia"/>
                <w:sz w:val="24"/>
                <w:szCs w:val="18"/>
              </w:rPr>
              <w:t>器身检查时，检查人员应穿无钮扣、无口袋、不起绒毛干净的工作服、耐油防滑靴。</w:t>
            </w:r>
          </w:p>
          <w:p w14:paraId="69DE7632" w14:textId="77777777" w:rsidR="009F0280" w:rsidRDefault="009F0280">
            <w:pPr>
              <w:numPr>
                <w:ilvl w:val="0"/>
                <w:numId w:val="7"/>
              </w:numPr>
              <w:adjustRightInd w:val="0"/>
              <w:snapToGrid w:val="0"/>
              <w:rPr>
                <w:rFonts w:ascii="仿宋_GB2312" w:eastAsia="仿宋_GB2312" w:hAnsi="宋体" w:hint="eastAsia"/>
                <w:sz w:val="24"/>
                <w:szCs w:val="18"/>
              </w:rPr>
            </w:pPr>
            <w:r>
              <w:rPr>
                <w:rFonts w:ascii="仿宋_GB2312" w:eastAsia="仿宋_GB2312" w:hAnsi="宋体" w:hint="eastAsia"/>
                <w:sz w:val="24"/>
                <w:szCs w:val="18"/>
              </w:rPr>
              <w:t>检查过程中如需要照明，必须使用</w:t>
            </w:r>
            <w:r>
              <w:rPr>
                <w:rFonts w:ascii="仿宋_GB2312" w:eastAsia="仿宋_GB2312" w:hAnsi="宋体" w:hint="eastAsia"/>
                <w:sz w:val="24"/>
                <w:szCs w:val="18"/>
              </w:rPr>
              <w:t>12V</w:t>
            </w:r>
            <w:r>
              <w:rPr>
                <w:rFonts w:ascii="仿宋_GB2312" w:eastAsia="仿宋_GB2312" w:hAnsi="宋体" w:hint="eastAsia"/>
                <w:sz w:val="24"/>
                <w:szCs w:val="18"/>
              </w:rPr>
              <w:t>以下带防护罩的安全灯具，照明电源线必须使用橡胶软芯电缆。</w:t>
            </w:r>
          </w:p>
          <w:p w14:paraId="166959AC" w14:textId="77777777" w:rsidR="009F0280" w:rsidRDefault="009F0280">
            <w:pPr>
              <w:numPr>
                <w:ilvl w:val="0"/>
                <w:numId w:val="7"/>
              </w:numPr>
              <w:adjustRightInd w:val="0"/>
              <w:snapToGrid w:val="0"/>
              <w:rPr>
                <w:rFonts w:ascii="仿宋_GB2312" w:eastAsia="仿宋_GB2312" w:hint="eastAsia"/>
                <w:sz w:val="24"/>
                <w:szCs w:val="18"/>
              </w:rPr>
            </w:pPr>
            <w:r>
              <w:rPr>
                <w:rFonts w:ascii="仿宋_GB2312" w:eastAsia="仿宋_GB2312" w:hAnsi="宋体" w:hint="eastAsia"/>
                <w:sz w:val="24"/>
                <w:szCs w:val="18"/>
              </w:rPr>
              <w:t>器身内部检查前后要清点所有物品、工具，发现有物品落入变压器内要及时报告并清除。</w:t>
            </w:r>
          </w:p>
        </w:tc>
      </w:tr>
      <w:tr w:rsidR="00000000" w14:paraId="0DCD9386" w14:textId="77777777">
        <w:trPr>
          <w:trHeight w:val="510"/>
          <w:jc w:val="center"/>
        </w:trPr>
        <w:tc>
          <w:tcPr>
            <w:tcW w:w="1418"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75FA949D" w14:textId="77777777" w:rsidR="009F0280" w:rsidRDefault="009F0280">
            <w:pPr>
              <w:jc w:val="center"/>
              <w:rPr>
                <w:rFonts w:ascii="仿宋_GB2312" w:eastAsia="仿宋_GB2312" w:hint="eastAsia"/>
                <w:sz w:val="24"/>
                <w:szCs w:val="18"/>
              </w:rPr>
            </w:pPr>
            <w:r>
              <w:rPr>
                <w:rFonts w:ascii="仿宋_GB2312" w:eastAsia="仿宋_GB2312" w:hint="eastAsia"/>
                <w:sz w:val="24"/>
                <w:szCs w:val="18"/>
              </w:rPr>
              <w:t>03010104</w:t>
            </w:r>
          </w:p>
        </w:tc>
        <w:tc>
          <w:tcPr>
            <w:tcW w:w="1276"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29243223" w14:textId="77777777" w:rsidR="009F0280" w:rsidRDefault="009F0280">
            <w:pPr>
              <w:jc w:val="center"/>
              <w:rPr>
                <w:rFonts w:ascii="仿宋_GB2312" w:eastAsia="仿宋_GB2312" w:hint="eastAsia"/>
                <w:sz w:val="24"/>
                <w:szCs w:val="18"/>
              </w:rPr>
            </w:pPr>
            <w:r>
              <w:rPr>
                <w:rFonts w:ascii="仿宋_GB2312" w:eastAsia="仿宋_GB2312" w:hAnsi="宋体" w:hint="eastAsia"/>
                <w:sz w:val="24"/>
                <w:szCs w:val="18"/>
              </w:rPr>
              <w:t>附件安装</w:t>
            </w:r>
          </w:p>
        </w:tc>
        <w:tc>
          <w:tcPr>
            <w:tcW w:w="710"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6CA44027" w14:textId="77777777" w:rsidR="009F0280" w:rsidRDefault="009F0280">
            <w:pPr>
              <w:adjustRightInd w:val="0"/>
              <w:snapToGrid w:val="0"/>
              <w:jc w:val="center"/>
              <w:rPr>
                <w:rFonts w:ascii="仿宋_GB2312" w:eastAsia="仿宋_GB2312" w:hAnsi="宋体" w:hint="eastAsia"/>
                <w:sz w:val="24"/>
                <w:szCs w:val="18"/>
              </w:rPr>
            </w:pPr>
            <w:r>
              <w:rPr>
                <w:rFonts w:ascii="仿宋_GB2312" w:eastAsia="仿宋_GB2312" w:hAnsi="宋体" w:hint="eastAsia"/>
                <w:sz w:val="24"/>
                <w:szCs w:val="18"/>
              </w:rPr>
              <w:t>机械伤害</w:t>
            </w:r>
          </w:p>
          <w:p w14:paraId="743E1765" w14:textId="77777777" w:rsidR="009F0280" w:rsidRDefault="009F0280">
            <w:pPr>
              <w:adjustRightInd w:val="0"/>
              <w:snapToGrid w:val="0"/>
              <w:jc w:val="center"/>
              <w:rPr>
                <w:rFonts w:ascii="仿宋_GB2312" w:eastAsia="仿宋_GB2312" w:hint="eastAsia"/>
                <w:sz w:val="24"/>
                <w:szCs w:val="18"/>
              </w:rPr>
            </w:pPr>
            <w:r>
              <w:rPr>
                <w:rFonts w:ascii="仿宋_GB2312" w:eastAsia="仿宋_GB2312" w:hAnsi="宋体" w:hint="eastAsia"/>
                <w:sz w:val="24"/>
                <w:szCs w:val="18"/>
              </w:rPr>
              <w:t>高处坠落</w:t>
            </w:r>
          </w:p>
        </w:tc>
        <w:tc>
          <w:tcPr>
            <w:tcW w:w="708"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0D146805" w14:textId="77777777" w:rsidR="009F0280" w:rsidRDefault="009F0280">
            <w:pPr>
              <w:jc w:val="center"/>
              <w:rPr>
                <w:rFonts w:ascii="仿宋_GB2312" w:eastAsia="仿宋_GB2312" w:hint="eastAsia"/>
                <w:sz w:val="24"/>
                <w:szCs w:val="18"/>
              </w:rPr>
            </w:pPr>
            <w:r>
              <w:rPr>
                <w:rFonts w:ascii="仿宋_GB2312" w:eastAsia="仿宋_GB2312" w:hAnsi="宋体" w:hint="eastAsia"/>
                <w:sz w:val="24"/>
                <w:szCs w:val="18"/>
              </w:rPr>
              <w:t>2</w:t>
            </w:r>
          </w:p>
        </w:tc>
        <w:tc>
          <w:tcPr>
            <w:tcW w:w="8931"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62E731B3" w14:textId="77777777" w:rsidR="009F0280" w:rsidRDefault="009F0280">
            <w:pPr>
              <w:numPr>
                <w:ilvl w:val="0"/>
                <w:numId w:val="8"/>
              </w:numPr>
              <w:adjustRightInd w:val="0"/>
              <w:snapToGrid w:val="0"/>
              <w:rPr>
                <w:rFonts w:ascii="仿宋_GB2312" w:eastAsia="仿宋_GB2312" w:hAnsi="宋体" w:hint="eastAsia"/>
                <w:sz w:val="24"/>
                <w:szCs w:val="18"/>
              </w:rPr>
            </w:pPr>
            <w:r>
              <w:rPr>
                <w:rFonts w:ascii="仿宋_GB2312" w:eastAsia="仿宋_GB2312" w:hAnsi="宋体" w:hint="eastAsia"/>
                <w:sz w:val="24"/>
                <w:szCs w:val="18"/>
              </w:rPr>
              <w:t>在安装升高座、油枕、散热器及顶部油管等时，必须牢固系好安全带，工具等用布带系好。</w:t>
            </w:r>
          </w:p>
          <w:p w14:paraId="5A6A8E78" w14:textId="77777777" w:rsidR="009F0280" w:rsidRDefault="009F0280">
            <w:pPr>
              <w:numPr>
                <w:ilvl w:val="0"/>
                <w:numId w:val="8"/>
              </w:numPr>
              <w:adjustRightInd w:val="0"/>
              <w:snapToGrid w:val="0"/>
              <w:rPr>
                <w:rFonts w:ascii="仿宋_GB2312" w:eastAsia="仿宋_GB2312" w:hAnsi="宋体" w:hint="eastAsia"/>
                <w:sz w:val="24"/>
                <w:szCs w:val="18"/>
              </w:rPr>
            </w:pPr>
            <w:r>
              <w:rPr>
                <w:rFonts w:ascii="仿宋_GB2312" w:eastAsia="仿宋_GB2312" w:hAnsi="宋体" w:hint="eastAsia"/>
                <w:sz w:val="24"/>
                <w:szCs w:val="18"/>
              </w:rPr>
              <w:t>高处作业人员应穿防滑鞋，必须通过变压器自带爬梯上下作业。变压器顶部的油污应预先清理干净，应避免附件的残油滴落到油箱顶部。</w:t>
            </w:r>
          </w:p>
          <w:p w14:paraId="44E887C1" w14:textId="77777777" w:rsidR="009F0280" w:rsidRDefault="009F0280">
            <w:pPr>
              <w:numPr>
                <w:ilvl w:val="0"/>
                <w:numId w:val="8"/>
              </w:numPr>
              <w:adjustRightInd w:val="0"/>
              <w:snapToGrid w:val="0"/>
              <w:rPr>
                <w:rFonts w:ascii="仿宋_GB2312" w:eastAsia="仿宋_GB2312" w:hAnsi="宋体" w:hint="eastAsia"/>
                <w:sz w:val="24"/>
                <w:szCs w:val="18"/>
              </w:rPr>
            </w:pPr>
            <w:r>
              <w:rPr>
                <w:rFonts w:ascii="仿宋_GB2312" w:eastAsia="仿宋_GB2312" w:hAnsi="宋体" w:hint="eastAsia"/>
                <w:sz w:val="24"/>
                <w:szCs w:val="18"/>
              </w:rPr>
              <w:t>吊车指挥人员宜站在钟罩顶部进行指挥。</w:t>
            </w:r>
          </w:p>
          <w:p w14:paraId="27ACE21D" w14:textId="77777777" w:rsidR="009F0280" w:rsidRDefault="009F0280">
            <w:pPr>
              <w:numPr>
                <w:ilvl w:val="0"/>
                <w:numId w:val="8"/>
              </w:numPr>
              <w:adjustRightInd w:val="0"/>
              <w:snapToGrid w:val="0"/>
              <w:rPr>
                <w:rFonts w:ascii="仿宋_GB2312" w:eastAsia="仿宋_GB2312" w:hAnsi="宋体" w:hint="eastAsia"/>
                <w:sz w:val="24"/>
                <w:szCs w:val="18"/>
              </w:rPr>
            </w:pPr>
            <w:r>
              <w:rPr>
                <w:rFonts w:ascii="仿宋_GB2312" w:eastAsia="仿宋_GB2312" w:hAnsi="宋体" w:hint="eastAsia"/>
                <w:sz w:val="24"/>
                <w:szCs w:val="18"/>
              </w:rPr>
              <w:t>升高座在装卸、搬运的吊装过程中，必须确保包装箱完好且坚固、必须在起重</w:t>
            </w:r>
            <w:r>
              <w:rPr>
                <w:rFonts w:ascii="仿宋_GB2312" w:eastAsia="仿宋_GB2312" w:hAnsi="宋体" w:hint="eastAsia"/>
                <w:sz w:val="24"/>
                <w:szCs w:val="18"/>
              </w:rPr>
              <w:lastRenderedPageBreak/>
              <w:t>机械受力后方可拆除运输安全措施、必须采取防倾覆的措施（如设置拦腰绳）。</w:t>
            </w:r>
          </w:p>
          <w:p w14:paraId="2E6B34B3" w14:textId="77777777" w:rsidR="009F0280" w:rsidRDefault="009F0280">
            <w:pPr>
              <w:numPr>
                <w:ilvl w:val="0"/>
                <w:numId w:val="8"/>
              </w:numPr>
              <w:adjustRightInd w:val="0"/>
              <w:snapToGrid w:val="0"/>
              <w:rPr>
                <w:rFonts w:ascii="仿宋_GB2312" w:eastAsia="仿宋_GB2312" w:hAnsi="宋体"/>
                <w:sz w:val="24"/>
                <w:szCs w:val="18"/>
              </w:rPr>
            </w:pPr>
            <w:r>
              <w:rPr>
                <w:rFonts w:ascii="仿宋_GB2312" w:eastAsia="仿宋_GB2312" w:hAnsi="宋体" w:hint="eastAsia"/>
                <w:sz w:val="24"/>
                <w:szCs w:val="18"/>
              </w:rPr>
              <w:t>起吊时，吊件两端系上调整绳以控制方向，缓慢起吊。</w:t>
            </w:r>
          </w:p>
          <w:p w14:paraId="61D17969" w14:textId="77777777" w:rsidR="009F0280" w:rsidRDefault="009F0280">
            <w:pPr>
              <w:numPr>
                <w:ilvl w:val="0"/>
                <w:numId w:val="8"/>
              </w:numPr>
              <w:adjustRightInd w:val="0"/>
              <w:snapToGrid w:val="0"/>
              <w:rPr>
                <w:rFonts w:ascii="仿宋_GB2312" w:eastAsia="仿宋_GB2312" w:hAnsi="宋体" w:hint="eastAsia"/>
                <w:sz w:val="24"/>
                <w:szCs w:val="18"/>
              </w:rPr>
            </w:pPr>
            <w:r>
              <w:rPr>
                <w:rFonts w:ascii="仿宋_GB2312" w:eastAsia="仿宋_GB2312" w:hAnsi="宋体" w:hint="eastAsia"/>
                <w:sz w:val="24"/>
                <w:szCs w:val="18"/>
              </w:rPr>
              <w:t>吊物吊离地面时，先用“微动”信号指挥，待吊件离开地面约</w:t>
            </w:r>
            <w:r>
              <w:rPr>
                <w:rFonts w:ascii="仿宋_GB2312" w:eastAsia="仿宋_GB2312" w:hAnsi="宋体" w:hint="eastAsia"/>
                <w:sz w:val="24"/>
                <w:szCs w:val="18"/>
              </w:rPr>
              <w:t>100mm</w:t>
            </w:r>
            <w:r>
              <w:rPr>
                <w:rFonts w:ascii="仿宋_GB2312" w:eastAsia="仿宋_GB2312" w:hAnsi="宋体" w:hint="eastAsia"/>
                <w:sz w:val="24"/>
                <w:szCs w:val="18"/>
              </w:rPr>
              <w:t>时停止起吊，检查无异常后，再指挥用正常速度起吊。在吊件降落就位时，再使用“微动”信号指挥。</w:t>
            </w:r>
          </w:p>
          <w:p w14:paraId="3C2BAECD" w14:textId="77777777" w:rsidR="009F0280" w:rsidRDefault="009F0280">
            <w:pPr>
              <w:numPr>
                <w:ilvl w:val="0"/>
                <w:numId w:val="8"/>
              </w:numPr>
              <w:adjustRightInd w:val="0"/>
              <w:snapToGrid w:val="0"/>
              <w:rPr>
                <w:rFonts w:ascii="仿宋_GB2312" w:eastAsia="仿宋_GB2312" w:hAnsi="宋体"/>
                <w:sz w:val="24"/>
                <w:szCs w:val="18"/>
              </w:rPr>
            </w:pPr>
            <w:r>
              <w:rPr>
                <w:rFonts w:ascii="仿宋_GB2312" w:eastAsia="仿宋_GB2312" w:hAnsi="宋体" w:hint="eastAsia"/>
                <w:sz w:val="24"/>
                <w:szCs w:val="18"/>
              </w:rPr>
              <w:t>做好器身顶部作业的防坠落措施，设置安全围栏，登高人员穿防滑鞋。</w:t>
            </w:r>
          </w:p>
          <w:p w14:paraId="72DDB966" w14:textId="77777777" w:rsidR="009F0280" w:rsidRDefault="009F0280">
            <w:pPr>
              <w:numPr>
                <w:ilvl w:val="0"/>
                <w:numId w:val="8"/>
              </w:numPr>
              <w:adjustRightInd w:val="0"/>
              <w:snapToGrid w:val="0"/>
              <w:rPr>
                <w:rFonts w:ascii="仿宋_GB2312" w:eastAsia="仿宋_GB2312" w:hAnsi="宋体" w:hint="eastAsia"/>
                <w:sz w:val="24"/>
                <w:szCs w:val="18"/>
              </w:rPr>
            </w:pPr>
            <w:r>
              <w:rPr>
                <w:rFonts w:ascii="仿宋_GB2312" w:eastAsia="仿宋_GB2312" w:hAnsi="宋体" w:hint="eastAsia"/>
                <w:sz w:val="24"/>
                <w:szCs w:val="18"/>
              </w:rPr>
              <w:t>变压器顶部的油污及时清理干净。</w:t>
            </w:r>
          </w:p>
          <w:p w14:paraId="3F1E7078" w14:textId="77777777" w:rsidR="009F0280" w:rsidRDefault="009F0280">
            <w:pPr>
              <w:numPr>
                <w:ilvl w:val="0"/>
                <w:numId w:val="8"/>
              </w:numPr>
              <w:adjustRightInd w:val="0"/>
              <w:snapToGrid w:val="0"/>
              <w:rPr>
                <w:rFonts w:ascii="仿宋_GB2312" w:eastAsia="仿宋_GB2312" w:hAnsi="宋体" w:hint="eastAsia"/>
                <w:sz w:val="24"/>
                <w:szCs w:val="18"/>
              </w:rPr>
            </w:pPr>
            <w:r>
              <w:rPr>
                <w:rFonts w:ascii="仿宋_GB2312" w:eastAsia="仿宋_GB2312" w:hAnsi="宋体" w:hint="eastAsia"/>
                <w:sz w:val="24"/>
                <w:szCs w:val="18"/>
              </w:rPr>
              <w:t>高处作业采用高空作业车，作业人员禁止攀爬绝缘子作业。</w:t>
            </w:r>
          </w:p>
        </w:tc>
      </w:tr>
      <w:tr w:rsidR="00000000" w14:paraId="339E79E0" w14:textId="77777777">
        <w:trPr>
          <w:trHeight w:val="510"/>
          <w:jc w:val="center"/>
        </w:trPr>
        <w:tc>
          <w:tcPr>
            <w:tcW w:w="1418"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22A12CAF" w14:textId="77777777" w:rsidR="009F0280" w:rsidRDefault="009F0280">
            <w:pPr>
              <w:jc w:val="center"/>
              <w:rPr>
                <w:rFonts w:ascii="仿宋_GB2312" w:eastAsia="仿宋_GB2312" w:hint="eastAsia"/>
                <w:sz w:val="24"/>
                <w:szCs w:val="18"/>
              </w:rPr>
            </w:pPr>
            <w:r>
              <w:rPr>
                <w:rFonts w:ascii="仿宋_GB2312" w:eastAsia="仿宋_GB2312" w:hint="eastAsia"/>
                <w:sz w:val="24"/>
                <w:szCs w:val="18"/>
              </w:rPr>
              <w:lastRenderedPageBreak/>
              <w:t>03010105</w:t>
            </w:r>
          </w:p>
        </w:tc>
        <w:tc>
          <w:tcPr>
            <w:tcW w:w="1276"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1C3C0779" w14:textId="77777777" w:rsidR="009F0280" w:rsidRDefault="009F0280">
            <w:pPr>
              <w:jc w:val="center"/>
              <w:rPr>
                <w:rFonts w:ascii="仿宋_GB2312" w:eastAsia="仿宋_GB2312" w:hint="eastAsia"/>
                <w:sz w:val="24"/>
                <w:szCs w:val="18"/>
              </w:rPr>
            </w:pPr>
            <w:r>
              <w:rPr>
                <w:rFonts w:ascii="仿宋_GB2312" w:eastAsia="仿宋_GB2312" w:hAnsi="宋体" w:hint="eastAsia"/>
                <w:sz w:val="24"/>
                <w:szCs w:val="18"/>
              </w:rPr>
              <w:t>套管安装</w:t>
            </w:r>
          </w:p>
        </w:tc>
        <w:tc>
          <w:tcPr>
            <w:tcW w:w="710"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45F774E3" w14:textId="77777777" w:rsidR="009F0280" w:rsidRDefault="009F0280">
            <w:pPr>
              <w:adjustRightInd w:val="0"/>
              <w:snapToGrid w:val="0"/>
              <w:jc w:val="center"/>
              <w:rPr>
                <w:rFonts w:ascii="仿宋_GB2312" w:eastAsia="仿宋_GB2312" w:hAnsi="宋体" w:hint="eastAsia"/>
                <w:sz w:val="24"/>
                <w:szCs w:val="18"/>
              </w:rPr>
            </w:pPr>
            <w:r>
              <w:rPr>
                <w:rFonts w:ascii="仿宋_GB2312" w:eastAsia="仿宋_GB2312" w:hAnsi="宋体" w:hint="eastAsia"/>
                <w:sz w:val="24"/>
                <w:szCs w:val="18"/>
              </w:rPr>
              <w:t>机械伤害</w:t>
            </w:r>
          </w:p>
          <w:p w14:paraId="414C10B1" w14:textId="77777777" w:rsidR="009F0280" w:rsidRDefault="009F0280">
            <w:pPr>
              <w:adjustRightInd w:val="0"/>
              <w:snapToGrid w:val="0"/>
              <w:jc w:val="center"/>
              <w:rPr>
                <w:rFonts w:ascii="仿宋_GB2312" w:eastAsia="仿宋_GB2312" w:hint="eastAsia"/>
                <w:sz w:val="24"/>
                <w:szCs w:val="18"/>
              </w:rPr>
            </w:pPr>
            <w:r>
              <w:rPr>
                <w:rFonts w:ascii="仿宋_GB2312" w:eastAsia="仿宋_GB2312" w:hAnsi="宋体" w:hint="eastAsia"/>
                <w:sz w:val="24"/>
                <w:szCs w:val="18"/>
              </w:rPr>
              <w:t>高处坠落</w:t>
            </w:r>
          </w:p>
        </w:tc>
        <w:tc>
          <w:tcPr>
            <w:tcW w:w="708"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1E29232E" w14:textId="77777777" w:rsidR="009F0280" w:rsidRDefault="009F0280">
            <w:pPr>
              <w:jc w:val="center"/>
              <w:rPr>
                <w:rFonts w:ascii="仿宋_GB2312" w:eastAsia="仿宋_GB2312" w:hint="eastAsia"/>
                <w:sz w:val="24"/>
                <w:szCs w:val="18"/>
              </w:rPr>
            </w:pPr>
            <w:r>
              <w:rPr>
                <w:rFonts w:ascii="仿宋_GB2312" w:eastAsia="仿宋_GB2312" w:hAnsi="宋体" w:hint="eastAsia"/>
                <w:sz w:val="24"/>
                <w:szCs w:val="18"/>
              </w:rPr>
              <w:t>3</w:t>
            </w:r>
          </w:p>
        </w:tc>
        <w:tc>
          <w:tcPr>
            <w:tcW w:w="8931"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2B375D20" w14:textId="77777777" w:rsidR="009F0280" w:rsidRDefault="009F0280">
            <w:pPr>
              <w:numPr>
                <w:ilvl w:val="0"/>
                <w:numId w:val="9"/>
              </w:numPr>
              <w:adjustRightInd w:val="0"/>
              <w:snapToGrid w:val="0"/>
              <w:rPr>
                <w:rFonts w:ascii="仿宋_GB2312" w:eastAsia="仿宋_GB2312" w:hAnsi="宋体" w:hint="eastAsia"/>
                <w:sz w:val="24"/>
                <w:szCs w:val="18"/>
              </w:rPr>
            </w:pPr>
            <w:r>
              <w:rPr>
                <w:rFonts w:ascii="仿宋_GB2312" w:eastAsia="仿宋_GB2312" w:hAnsi="宋体" w:hint="eastAsia"/>
                <w:sz w:val="24"/>
                <w:szCs w:val="18"/>
              </w:rPr>
              <w:t>在变压器顶部安装套管、必须牢固系好安全带，工具等用布带系好。</w:t>
            </w:r>
          </w:p>
          <w:p w14:paraId="05FC5E0F" w14:textId="77777777" w:rsidR="009F0280" w:rsidRDefault="009F0280">
            <w:pPr>
              <w:numPr>
                <w:ilvl w:val="0"/>
                <w:numId w:val="9"/>
              </w:numPr>
              <w:adjustRightInd w:val="0"/>
              <w:snapToGrid w:val="0"/>
              <w:rPr>
                <w:rFonts w:ascii="仿宋_GB2312" w:eastAsia="仿宋_GB2312" w:hAnsi="宋体" w:hint="eastAsia"/>
                <w:sz w:val="24"/>
                <w:szCs w:val="18"/>
              </w:rPr>
            </w:pPr>
            <w:r>
              <w:rPr>
                <w:rFonts w:ascii="仿宋_GB2312" w:eastAsia="仿宋_GB2312" w:hAnsi="宋体" w:hint="eastAsia"/>
                <w:sz w:val="24"/>
                <w:szCs w:val="18"/>
              </w:rPr>
              <w:t>变压器顶部的油污应预先清理干净。吊车指挥人员宜站在钟罩顶部进行指挥。</w:t>
            </w:r>
          </w:p>
          <w:p w14:paraId="3DB1193A" w14:textId="77777777" w:rsidR="009F0280" w:rsidRDefault="009F0280">
            <w:pPr>
              <w:numPr>
                <w:ilvl w:val="0"/>
                <w:numId w:val="9"/>
              </w:numPr>
              <w:adjustRightInd w:val="0"/>
              <w:snapToGrid w:val="0"/>
              <w:rPr>
                <w:rFonts w:ascii="仿宋_GB2312" w:eastAsia="仿宋_GB2312" w:hAnsi="宋体" w:hint="eastAsia"/>
                <w:sz w:val="24"/>
                <w:szCs w:val="18"/>
              </w:rPr>
            </w:pPr>
            <w:r>
              <w:rPr>
                <w:rFonts w:ascii="仿宋_GB2312" w:eastAsia="仿宋_GB2312" w:hAnsi="宋体" w:hint="eastAsia"/>
                <w:sz w:val="24"/>
                <w:szCs w:val="18"/>
              </w:rPr>
              <w:t>在油箱顶部作业时，四周临边处应设置水平安全绳或固定式安全围栏（油箱顶部有固定接口时）。</w:t>
            </w:r>
          </w:p>
          <w:p w14:paraId="4E218D40" w14:textId="77777777" w:rsidR="009F0280" w:rsidRDefault="009F0280">
            <w:pPr>
              <w:numPr>
                <w:ilvl w:val="0"/>
                <w:numId w:val="9"/>
              </w:numPr>
              <w:adjustRightInd w:val="0"/>
              <w:snapToGrid w:val="0"/>
              <w:rPr>
                <w:rFonts w:ascii="仿宋_GB2312" w:eastAsia="仿宋_GB2312" w:hAnsi="宋体" w:hint="eastAsia"/>
                <w:sz w:val="24"/>
                <w:szCs w:val="18"/>
              </w:rPr>
            </w:pPr>
            <w:r>
              <w:rPr>
                <w:rFonts w:ascii="仿宋_GB2312" w:eastAsia="仿宋_GB2312" w:hAnsi="宋体" w:hint="eastAsia"/>
                <w:sz w:val="24"/>
                <w:szCs w:val="18"/>
              </w:rPr>
              <w:t>高处作业人员应穿防滑鞋，必须通过自带爬梯上下变压器。应避免残油滴落到油箱顶部。</w:t>
            </w:r>
          </w:p>
          <w:p w14:paraId="7834BF84" w14:textId="77777777" w:rsidR="009F0280" w:rsidRDefault="009F0280">
            <w:pPr>
              <w:numPr>
                <w:ilvl w:val="0"/>
                <w:numId w:val="9"/>
              </w:numPr>
              <w:adjustRightInd w:val="0"/>
              <w:snapToGrid w:val="0"/>
              <w:rPr>
                <w:rFonts w:ascii="仿宋_GB2312" w:eastAsia="仿宋_GB2312" w:hAnsi="宋体" w:hint="eastAsia"/>
                <w:sz w:val="24"/>
                <w:szCs w:val="18"/>
              </w:rPr>
            </w:pPr>
            <w:r>
              <w:rPr>
                <w:rFonts w:ascii="仿宋_GB2312" w:eastAsia="仿宋_GB2312" w:hAnsi="宋体" w:hint="eastAsia"/>
                <w:sz w:val="24"/>
                <w:szCs w:val="18"/>
              </w:rPr>
              <w:t>宜使用厂家专用吊具进行吊装。采用吊车小勾（或链条葫芦）调整套管安装角度时，应防止小勾（或链条葫芦）与套管碰撞，伤及瓷裙。</w:t>
            </w:r>
          </w:p>
          <w:p w14:paraId="1AA4210B" w14:textId="77777777" w:rsidR="009F0280" w:rsidRDefault="009F0280">
            <w:pPr>
              <w:numPr>
                <w:ilvl w:val="0"/>
                <w:numId w:val="9"/>
              </w:numPr>
              <w:adjustRightInd w:val="0"/>
              <w:snapToGrid w:val="0"/>
              <w:rPr>
                <w:rFonts w:ascii="仿宋_GB2312" w:eastAsia="仿宋_GB2312" w:hAnsi="宋体" w:hint="eastAsia"/>
                <w:sz w:val="24"/>
                <w:szCs w:val="18"/>
              </w:rPr>
            </w:pPr>
            <w:r>
              <w:rPr>
                <w:rFonts w:ascii="仿宋_GB2312" w:eastAsia="仿宋_GB2312" w:hAnsi="宋体" w:hint="eastAsia"/>
                <w:sz w:val="24"/>
                <w:szCs w:val="18"/>
              </w:rPr>
              <w:t>吊件吊离地面时，先用“微动”信号指挥，待吊件离开地面约</w:t>
            </w:r>
            <w:r>
              <w:rPr>
                <w:rFonts w:ascii="仿宋_GB2312" w:eastAsia="仿宋_GB2312" w:hAnsi="宋体" w:hint="eastAsia"/>
                <w:sz w:val="24"/>
                <w:szCs w:val="18"/>
              </w:rPr>
              <w:t>100mm</w:t>
            </w:r>
            <w:r>
              <w:rPr>
                <w:rFonts w:ascii="仿宋_GB2312" w:eastAsia="仿宋_GB2312" w:hAnsi="宋体" w:hint="eastAsia"/>
                <w:sz w:val="24"/>
                <w:szCs w:val="18"/>
              </w:rPr>
              <w:t>时停止起吊，检查无异常后，再指挥用正常速度起吊。在吊件降落就位时，再使用“微动”信号指挥。</w:t>
            </w:r>
          </w:p>
          <w:p w14:paraId="259460AA" w14:textId="77777777" w:rsidR="009F0280" w:rsidRDefault="009F0280">
            <w:pPr>
              <w:numPr>
                <w:ilvl w:val="0"/>
                <w:numId w:val="9"/>
              </w:numPr>
              <w:adjustRightInd w:val="0"/>
              <w:snapToGrid w:val="0"/>
              <w:rPr>
                <w:rFonts w:ascii="仿宋_GB2312" w:eastAsia="仿宋_GB2312" w:hAnsi="宋体" w:hint="eastAsia"/>
                <w:sz w:val="24"/>
                <w:szCs w:val="18"/>
              </w:rPr>
            </w:pPr>
            <w:r>
              <w:rPr>
                <w:rFonts w:ascii="仿宋_GB2312" w:eastAsia="仿宋_GB2312" w:hAnsi="宋体" w:hint="eastAsia"/>
                <w:sz w:val="24"/>
                <w:szCs w:val="18"/>
              </w:rPr>
              <w:t>套管及吊臂活动范围下方严禁站人。在套管到达就位点且稳定后，作业人员方</w:t>
            </w:r>
            <w:r>
              <w:rPr>
                <w:rFonts w:ascii="仿宋_GB2312" w:eastAsia="仿宋_GB2312" w:hAnsi="宋体" w:hint="eastAsia"/>
                <w:sz w:val="24"/>
                <w:szCs w:val="18"/>
              </w:rPr>
              <w:lastRenderedPageBreak/>
              <w:t>可进入作业区域。</w:t>
            </w:r>
          </w:p>
          <w:p w14:paraId="484D200A" w14:textId="77777777" w:rsidR="009F0280" w:rsidRDefault="009F0280">
            <w:pPr>
              <w:numPr>
                <w:ilvl w:val="0"/>
                <w:numId w:val="9"/>
              </w:numPr>
              <w:adjustRightInd w:val="0"/>
              <w:snapToGrid w:val="0"/>
              <w:rPr>
                <w:rFonts w:ascii="仿宋_GB2312" w:eastAsia="仿宋_GB2312" w:hAnsi="宋体" w:hint="eastAsia"/>
                <w:sz w:val="24"/>
                <w:szCs w:val="18"/>
              </w:rPr>
            </w:pPr>
            <w:r>
              <w:rPr>
                <w:rFonts w:ascii="仿宋_GB2312" w:eastAsia="仿宋_GB2312" w:hAnsi="宋体" w:hint="eastAsia"/>
                <w:sz w:val="24"/>
                <w:szCs w:val="18"/>
              </w:rPr>
              <w:t>在套管法兰螺栓未完全紧固前，起重机械必须保持受力状态。</w:t>
            </w:r>
          </w:p>
          <w:p w14:paraId="51D30802" w14:textId="77777777" w:rsidR="009F0280" w:rsidRDefault="009F0280">
            <w:pPr>
              <w:numPr>
                <w:ilvl w:val="0"/>
                <w:numId w:val="9"/>
              </w:numPr>
              <w:adjustRightInd w:val="0"/>
              <w:snapToGrid w:val="0"/>
              <w:rPr>
                <w:rFonts w:ascii="仿宋_GB2312" w:eastAsia="仿宋_GB2312" w:hAnsi="宋体" w:hint="eastAsia"/>
                <w:sz w:val="24"/>
                <w:szCs w:val="18"/>
              </w:rPr>
            </w:pPr>
            <w:r>
              <w:rPr>
                <w:rFonts w:ascii="仿宋_GB2312" w:eastAsia="仿宋_GB2312" w:hAnsi="宋体" w:hint="eastAsia"/>
                <w:sz w:val="24"/>
                <w:szCs w:val="18"/>
              </w:rPr>
              <w:t>高处摘除套管吊具或吊绳时，必须使用高空作业车。严禁攀爬套管或使用起重机械吊钩吊人。</w:t>
            </w:r>
          </w:p>
          <w:p w14:paraId="27E70F8B" w14:textId="77777777" w:rsidR="009F0280" w:rsidRDefault="009F0280">
            <w:pPr>
              <w:numPr>
                <w:ilvl w:val="0"/>
                <w:numId w:val="9"/>
              </w:numPr>
              <w:adjustRightInd w:val="0"/>
              <w:snapToGrid w:val="0"/>
              <w:rPr>
                <w:rFonts w:ascii="仿宋_GB2312" w:eastAsia="仿宋_GB2312" w:hAnsi="宋体" w:hint="eastAsia"/>
                <w:sz w:val="24"/>
                <w:szCs w:val="18"/>
              </w:rPr>
            </w:pPr>
            <w:r>
              <w:rPr>
                <w:rFonts w:ascii="仿宋_GB2312" w:eastAsia="仿宋_GB2312" w:hAnsi="宋体" w:hint="eastAsia"/>
                <w:sz w:val="24"/>
                <w:szCs w:val="18"/>
              </w:rPr>
              <w:t>大型套管采用两台起重机械抬吊时，应分别校核主吊和辅吊的吊装参数，特别防止辅吊在套管竖立过程中超幅度或超载荷。</w:t>
            </w:r>
          </w:p>
          <w:p w14:paraId="664C00AA" w14:textId="77777777" w:rsidR="009F0280" w:rsidRDefault="009F0280">
            <w:pPr>
              <w:numPr>
                <w:ilvl w:val="0"/>
                <w:numId w:val="9"/>
              </w:numPr>
              <w:adjustRightInd w:val="0"/>
              <w:snapToGrid w:val="0"/>
              <w:rPr>
                <w:rFonts w:ascii="仿宋_GB2312" w:eastAsia="仿宋_GB2312" w:hAnsi="宋体" w:hint="eastAsia"/>
                <w:sz w:val="24"/>
                <w:szCs w:val="18"/>
              </w:rPr>
            </w:pPr>
            <w:r>
              <w:rPr>
                <w:rFonts w:ascii="仿宋_GB2312" w:eastAsia="仿宋_GB2312" w:hAnsi="宋体" w:hint="eastAsia"/>
                <w:sz w:val="24"/>
                <w:szCs w:val="18"/>
              </w:rPr>
              <w:t>当套管试验采用专用支架竖立时，必须确保专用支架的结构强度，并与地面可靠固定。</w:t>
            </w:r>
          </w:p>
          <w:p w14:paraId="0CC26A4E" w14:textId="77777777" w:rsidR="009F0280" w:rsidRDefault="009F0280">
            <w:pPr>
              <w:numPr>
                <w:ilvl w:val="0"/>
                <w:numId w:val="9"/>
              </w:numPr>
              <w:adjustRightInd w:val="0"/>
              <w:snapToGrid w:val="0"/>
              <w:rPr>
                <w:rFonts w:ascii="仿宋_GB2312" w:eastAsia="仿宋_GB2312" w:hAnsi="宋体" w:hint="eastAsia"/>
                <w:sz w:val="24"/>
                <w:szCs w:val="18"/>
              </w:rPr>
            </w:pPr>
            <w:r>
              <w:rPr>
                <w:rFonts w:ascii="仿宋_GB2312" w:eastAsia="仿宋_GB2312" w:hAnsi="宋体" w:hint="eastAsia"/>
                <w:sz w:val="24"/>
                <w:szCs w:val="18"/>
              </w:rPr>
              <w:t>套管安装时使用定位销缓慢插入，防止瓷件碰撞法兰。</w:t>
            </w:r>
          </w:p>
          <w:p w14:paraId="1974DF12" w14:textId="77777777" w:rsidR="009F0280" w:rsidRDefault="009F0280">
            <w:pPr>
              <w:numPr>
                <w:ilvl w:val="0"/>
                <w:numId w:val="9"/>
              </w:numPr>
              <w:adjustRightInd w:val="0"/>
              <w:snapToGrid w:val="0"/>
              <w:rPr>
                <w:rFonts w:ascii="仿宋_GB2312" w:eastAsia="仿宋_GB2312" w:hAnsi="宋体" w:hint="eastAsia"/>
                <w:sz w:val="24"/>
                <w:szCs w:val="18"/>
              </w:rPr>
            </w:pPr>
            <w:r>
              <w:rPr>
                <w:rFonts w:ascii="仿宋_GB2312" w:eastAsia="仿宋_GB2312" w:hAnsi="宋体" w:hint="eastAsia"/>
                <w:sz w:val="24"/>
                <w:szCs w:val="18"/>
              </w:rPr>
              <w:t>套管吊装时，为防止手拉葫芦断裂，在吊点两端加一根软吊带作为保护。</w:t>
            </w:r>
          </w:p>
        </w:tc>
      </w:tr>
      <w:tr w:rsidR="00000000" w14:paraId="13CB3FBE" w14:textId="77777777">
        <w:trPr>
          <w:trHeight w:val="510"/>
          <w:jc w:val="center"/>
        </w:trPr>
        <w:tc>
          <w:tcPr>
            <w:tcW w:w="1418"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61B65306" w14:textId="77777777" w:rsidR="009F0280" w:rsidRDefault="009F0280">
            <w:pPr>
              <w:jc w:val="center"/>
              <w:rPr>
                <w:rFonts w:ascii="仿宋_GB2312" w:eastAsia="仿宋_GB2312" w:hint="eastAsia"/>
                <w:sz w:val="24"/>
                <w:szCs w:val="18"/>
              </w:rPr>
            </w:pPr>
            <w:r>
              <w:rPr>
                <w:rFonts w:ascii="仿宋_GB2312" w:eastAsia="仿宋_GB2312" w:hint="eastAsia"/>
                <w:sz w:val="24"/>
                <w:szCs w:val="18"/>
              </w:rPr>
              <w:lastRenderedPageBreak/>
              <w:t>03010106</w:t>
            </w:r>
          </w:p>
        </w:tc>
        <w:tc>
          <w:tcPr>
            <w:tcW w:w="1276"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2A9C066A" w14:textId="77777777" w:rsidR="009F0280" w:rsidRDefault="009F0280">
            <w:pPr>
              <w:jc w:val="center"/>
              <w:rPr>
                <w:rFonts w:ascii="仿宋_GB2312" w:eastAsia="仿宋_GB2312" w:hint="eastAsia"/>
                <w:sz w:val="24"/>
                <w:szCs w:val="18"/>
              </w:rPr>
            </w:pPr>
            <w:r>
              <w:rPr>
                <w:rFonts w:ascii="仿宋_GB2312" w:eastAsia="仿宋_GB2312" w:hint="eastAsia"/>
                <w:sz w:val="24"/>
                <w:szCs w:val="18"/>
              </w:rPr>
              <w:t>油务处理、抽真空、注油及热油循环</w:t>
            </w:r>
          </w:p>
        </w:tc>
        <w:tc>
          <w:tcPr>
            <w:tcW w:w="710"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3EAEE64D" w14:textId="77777777" w:rsidR="009F0280" w:rsidRDefault="009F0280">
            <w:pPr>
              <w:adjustRightInd w:val="0"/>
              <w:snapToGrid w:val="0"/>
              <w:jc w:val="center"/>
              <w:rPr>
                <w:rFonts w:ascii="仿宋_GB2312" w:eastAsia="仿宋_GB2312" w:hint="eastAsia"/>
                <w:sz w:val="24"/>
                <w:szCs w:val="18"/>
              </w:rPr>
            </w:pPr>
            <w:r>
              <w:rPr>
                <w:rFonts w:ascii="仿宋_GB2312" w:eastAsia="仿宋_GB2312" w:hAnsi="宋体" w:hint="eastAsia"/>
                <w:sz w:val="24"/>
                <w:szCs w:val="18"/>
              </w:rPr>
              <w:t>火灾</w:t>
            </w:r>
          </w:p>
        </w:tc>
        <w:tc>
          <w:tcPr>
            <w:tcW w:w="708"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56C5F0FD" w14:textId="77777777" w:rsidR="009F0280" w:rsidRDefault="009F0280">
            <w:pPr>
              <w:jc w:val="center"/>
              <w:rPr>
                <w:rFonts w:ascii="仿宋_GB2312" w:eastAsia="仿宋_GB2312" w:hAnsi="宋体" w:hint="eastAsia"/>
                <w:sz w:val="24"/>
                <w:szCs w:val="18"/>
              </w:rPr>
            </w:pPr>
            <w:r>
              <w:rPr>
                <w:rFonts w:ascii="仿宋_GB2312" w:eastAsia="仿宋_GB2312" w:hAnsi="宋体" w:hint="eastAsia"/>
                <w:sz w:val="24"/>
                <w:szCs w:val="18"/>
              </w:rPr>
              <w:t>2</w:t>
            </w:r>
          </w:p>
        </w:tc>
        <w:tc>
          <w:tcPr>
            <w:tcW w:w="8931" w:type="dxa"/>
            <w:tcBorders>
              <w:top w:val="single" w:sz="4" w:space="0" w:color="auto"/>
              <w:left w:val="single" w:sz="4" w:space="0" w:color="auto"/>
              <w:bottom w:val="single" w:sz="4" w:space="0" w:color="auto"/>
              <w:right w:val="single" w:sz="4" w:space="0" w:color="auto"/>
            </w:tcBorders>
            <w:tcMar>
              <w:left w:w="57" w:type="dxa"/>
              <w:right w:w="57" w:type="dxa"/>
            </w:tcMar>
            <w:vAlign w:val="center"/>
          </w:tcPr>
          <w:p w14:paraId="02BAEBA9" w14:textId="77777777" w:rsidR="009F0280" w:rsidRDefault="009F0280">
            <w:pPr>
              <w:numPr>
                <w:ilvl w:val="0"/>
                <w:numId w:val="10"/>
              </w:numPr>
              <w:adjustRightInd w:val="0"/>
              <w:snapToGrid w:val="0"/>
              <w:rPr>
                <w:rFonts w:ascii="仿宋_GB2312" w:eastAsia="仿宋_GB2312" w:hAnsi="宋体" w:hint="eastAsia"/>
                <w:sz w:val="24"/>
                <w:szCs w:val="18"/>
              </w:rPr>
            </w:pPr>
            <w:r>
              <w:rPr>
                <w:rFonts w:ascii="仿宋_GB2312" w:eastAsia="仿宋_GB2312" w:hAnsi="宋体" w:hint="eastAsia"/>
                <w:sz w:val="24"/>
                <w:szCs w:val="18"/>
              </w:rPr>
              <w:t>储油罐可露天放置，但要检查阀门、人孔盖等密封良好，并用塑料布包扎。滤油场地附近应无易燃易爆物，并设置安全防护围栏、安全标志牌和消防器材。</w:t>
            </w:r>
          </w:p>
          <w:p w14:paraId="57EF6C63" w14:textId="77777777" w:rsidR="009F0280" w:rsidRDefault="009F0280">
            <w:pPr>
              <w:numPr>
                <w:ilvl w:val="0"/>
                <w:numId w:val="10"/>
              </w:numPr>
              <w:adjustRightInd w:val="0"/>
              <w:snapToGrid w:val="0"/>
              <w:rPr>
                <w:rFonts w:ascii="仿宋_GB2312" w:eastAsia="仿宋_GB2312" w:hint="eastAsia"/>
                <w:sz w:val="24"/>
                <w:szCs w:val="18"/>
              </w:rPr>
            </w:pPr>
            <w:r>
              <w:rPr>
                <w:rFonts w:ascii="仿宋_GB2312" w:eastAsia="仿宋_GB2312" w:hAnsi="宋体" w:hint="eastAsia"/>
                <w:sz w:val="24"/>
                <w:szCs w:val="18"/>
              </w:rPr>
              <w:t>变压器、滤油机、油罐周边</w:t>
            </w:r>
            <w:r>
              <w:rPr>
                <w:rFonts w:ascii="仿宋_GB2312" w:eastAsia="仿宋_GB2312" w:hAnsi="宋体" w:hint="eastAsia"/>
                <w:sz w:val="24"/>
                <w:szCs w:val="18"/>
              </w:rPr>
              <w:t>10m</w:t>
            </w:r>
            <w:r>
              <w:rPr>
                <w:rFonts w:ascii="仿宋_GB2312" w:eastAsia="仿宋_GB2312" w:hAnsi="宋体" w:hint="eastAsia"/>
                <w:sz w:val="24"/>
                <w:szCs w:val="18"/>
              </w:rPr>
              <w:t>内严禁烟火，不得有动火作业。</w:t>
            </w:r>
          </w:p>
          <w:p w14:paraId="171E0270" w14:textId="77777777" w:rsidR="009F0280" w:rsidRDefault="009F0280">
            <w:pPr>
              <w:numPr>
                <w:ilvl w:val="0"/>
                <w:numId w:val="10"/>
              </w:numPr>
              <w:adjustRightInd w:val="0"/>
              <w:snapToGrid w:val="0"/>
              <w:rPr>
                <w:rFonts w:ascii="仿宋_GB2312" w:eastAsia="仿宋_GB2312" w:hint="eastAsia"/>
                <w:sz w:val="24"/>
                <w:szCs w:val="18"/>
              </w:rPr>
            </w:pPr>
            <w:r>
              <w:rPr>
                <w:rFonts w:ascii="仿宋_GB2312" w:eastAsia="仿宋_GB2312" w:hAnsi="宋体" w:hint="eastAsia"/>
                <w:sz w:val="24"/>
                <w:szCs w:val="18"/>
              </w:rPr>
              <w:t>滤油机设置专用电源，外壳接地电阻不得大于</w:t>
            </w:r>
            <w:r>
              <w:rPr>
                <w:rFonts w:ascii="仿宋_GB2312" w:eastAsia="仿宋_GB2312" w:hAnsi="宋体" w:hint="eastAsia"/>
                <w:sz w:val="24"/>
                <w:szCs w:val="18"/>
              </w:rPr>
              <w:t>4</w:t>
            </w:r>
            <w:r>
              <w:rPr>
                <w:rFonts w:ascii="仿宋_GB2312" w:eastAsia="仿宋_GB2312" w:hAnsi="宋体" w:hint="eastAsia"/>
                <w:sz w:val="24"/>
                <w:szCs w:val="18"/>
              </w:rPr>
              <w:t>Ω。</w:t>
            </w:r>
          </w:p>
          <w:p w14:paraId="75503F74" w14:textId="77777777" w:rsidR="009F0280" w:rsidRDefault="009F0280">
            <w:pPr>
              <w:numPr>
                <w:ilvl w:val="0"/>
                <w:numId w:val="10"/>
              </w:numPr>
              <w:adjustRightInd w:val="0"/>
              <w:snapToGrid w:val="0"/>
              <w:rPr>
                <w:rFonts w:ascii="仿宋_GB2312" w:eastAsia="仿宋_GB2312" w:hint="eastAsia"/>
                <w:sz w:val="24"/>
                <w:szCs w:val="18"/>
              </w:rPr>
            </w:pPr>
            <w:r>
              <w:rPr>
                <w:rFonts w:ascii="仿宋_GB2312" w:eastAsia="仿宋_GB2312" w:hAnsi="宋体" w:hint="eastAsia"/>
                <w:sz w:val="24"/>
                <w:szCs w:val="18"/>
              </w:rPr>
              <w:t>滤油机、油管路系统、储油罐必须保护接地或保护接零牢固可靠。金属油管路设多点接地。</w:t>
            </w:r>
          </w:p>
          <w:p w14:paraId="229F2AE5" w14:textId="77777777" w:rsidR="009F0280" w:rsidRDefault="009F0280">
            <w:pPr>
              <w:numPr>
                <w:ilvl w:val="0"/>
                <w:numId w:val="10"/>
              </w:numPr>
              <w:adjustRightInd w:val="0"/>
              <w:snapToGrid w:val="0"/>
              <w:rPr>
                <w:rFonts w:ascii="仿宋_GB2312" w:eastAsia="仿宋_GB2312" w:hAnsi="宋体" w:hint="eastAsia"/>
                <w:sz w:val="24"/>
                <w:szCs w:val="18"/>
              </w:rPr>
            </w:pPr>
            <w:r>
              <w:rPr>
                <w:rFonts w:ascii="仿宋_GB2312" w:eastAsia="仿宋_GB2312" w:hAnsi="宋体" w:hint="eastAsia"/>
                <w:sz w:val="24"/>
                <w:szCs w:val="18"/>
              </w:rPr>
              <w:t>滤油机应设专人操作和维护，严格按厂家提供的操作步骤进行。油罐与油管的连接处及油管与其他设备之间的各个连接处必须绑扎牢固，严防发生跑油事故。</w:t>
            </w:r>
          </w:p>
          <w:p w14:paraId="4F3D6071" w14:textId="77777777" w:rsidR="009F0280" w:rsidRDefault="009F0280">
            <w:pPr>
              <w:numPr>
                <w:ilvl w:val="0"/>
                <w:numId w:val="10"/>
              </w:numPr>
              <w:adjustRightInd w:val="0"/>
              <w:snapToGrid w:val="0"/>
              <w:rPr>
                <w:rFonts w:ascii="仿宋_GB2312" w:eastAsia="仿宋_GB2312" w:hint="eastAsia"/>
                <w:sz w:val="24"/>
                <w:szCs w:val="18"/>
              </w:rPr>
            </w:pPr>
            <w:r>
              <w:rPr>
                <w:rFonts w:ascii="仿宋_GB2312" w:eastAsia="仿宋_GB2312" w:hint="eastAsia"/>
                <w:sz w:val="24"/>
                <w:szCs w:val="18"/>
              </w:rPr>
              <w:t>抽真空及真空注油过程应专人负责。抽真空设备应有电磁式逆止阀，防止液压油倒灌进入变压器本体。</w:t>
            </w:r>
          </w:p>
          <w:p w14:paraId="00A9B34F" w14:textId="77777777" w:rsidR="009F0280" w:rsidRDefault="009F0280">
            <w:pPr>
              <w:numPr>
                <w:ilvl w:val="0"/>
                <w:numId w:val="10"/>
              </w:numPr>
              <w:adjustRightInd w:val="0"/>
              <w:snapToGrid w:val="0"/>
              <w:rPr>
                <w:rFonts w:ascii="仿宋_GB2312" w:eastAsia="仿宋_GB2312" w:hint="eastAsia"/>
                <w:sz w:val="24"/>
                <w:szCs w:val="18"/>
              </w:rPr>
            </w:pPr>
            <w:r>
              <w:rPr>
                <w:rFonts w:ascii="仿宋_GB2312" w:eastAsia="仿宋_GB2312" w:hAnsi="宋体" w:hint="eastAsia"/>
                <w:sz w:val="24"/>
                <w:szCs w:val="18"/>
              </w:rPr>
              <w:lastRenderedPageBreak/>
              <w:t>在注油过程中，变压器本体应可靠接地，防止产生静电。</w:t>
            </w:r>
          </w:p>
          <w:p w14:paraId="09509287" w14:textId="77777777" w:rsidR="009F0280" w:rsidRDefault="009F0280">
            <w:pPr>
              <w:numPr>
                <w:ilvl w:val="0"/>
                <w:numId w:val="10"/>
              </w:numPr>
              <w:adjustRightInd w:val="0"/>
              <w:snapToGrid w:val="0"/>
              <w:rPr>
                <w:rFonts w:ascii="仿宋_GB2312" w:eastAsia="仿宋_GB2312" w:hAnsi="宋体" w:hint="eastAsia"/>
                <w:sz w:val="24"/>
                <w:szCs w:val="18"/>
              </w:rPr>
            </w:pPr>
            <w:r>
              <w:rPr>
                <w:rFonts w:ascii="仿宋_GB2312" w:eastAsia="仿宋_GB2312" w:hAnsi="宋体" w:hint="eastAsia"/>
                <w:sz w:val="24"/>
                <w:szCs w:val="18"/>
              </w:rPr>
              <w:t>注油和补油时，作业人员应打开变压器各处放气塞放气，气塞出油后应及时关闭，并确认通往油枕管路阀门已经开启。</w:t>
            </w:r>
          </w:p>
          <w:p w14:paraId="7311FAB1" w14:textId="77777777" w:rsidR="009F0280" w:rsidRDefault="009F0280">
            <w:pPr>
              <w:numPr>
                <w:ilvl w:val="0"/>
                <w:numId w:val="10"/>
              </w:numPr>
              <w:adjustRightInd w:val="0"/>
              <w:snapToGrid w:val="0"/>
              <w:rPr>
                <w:rFonts w:ascii="仿宋_GB2312" w:eastAsia="仿宋_GB2312" w:hAnsi="宋体" w:hint="eastAsia"/>
                <w:sz w:val="24"/>
                <w:szCs w:val="18"/>
              </w:rPr>
            </w:pPr>
            <w:r>
              <w:rPr>
                <w:rFonts w:ascii="仿宋_GB2312" w:eastAsia="仿宋_GB2312" w:hAnsi="宋体" w:hint="eastAsia"/>
                <w:sz w:val="24"/>
                <w:szCs w:val="18"/>
              </w:rPr>
              <w:t>充氮变压器注油时，任何人严禁在排气孔处停留。</w:t>
            </w:r>
            <w:r>
              <w:rPr>
                <w:rFonts w:ascii="仿宋_GB2312" w:eastAsia="仿宋_GB2312" w:hAnsi="宋体" w:hint="eastAsia"/>
                <w:sz w:val="24"/>
                <w:szCs w:val="18"/>
              </w:rPr>
              <w:t xml:space="preserve">                                                                   </w:t>
            </w:r>
          </w:p>
        </w:tc>
      </w:tr>
    </w:tbl>
    <w:p w14:paraId="77591963" w14:textId="77777777" w:rsidR="009F0280" w:rsidRDefault="009F0280">
      <w:pPr>
        <w:spacing w:before="120" w:after="120"/>
        <w:outlineLvl w:val="0"/>
        <w:rPr>
          <w:rFonts w:ascii="宋体" w:hAnsi="宋体"/>
          <w:b/>
          <w:sz w:val="32"/>
        </w:rPr>
        <w:sectPr w:rsidR="00000000">
          <w:headerReference w:type="default" r:id="rId19"/>
          <w:pgSz w:w="16838" w:h="11906" w:orient="landscape"/>
          <w:pgMar w:top="1134" w:right="851" w:bottom="1134" w:left="1701" w:header="567" w:footer="567" w:gutter="0"/>
          <w:cols w:space="720"/>
          <w:docGrid w:type="linesAndChars" w:linePitch="312"/>
        </w:sectPr>
      </w:pPr>
    </w:p>
    <w:p w14:paraId="302FE21A" w14:textId="77777777" w:rsidR="009F0280" w:rsidRDefault="009F0280">
      <w:pPr>
        <w:pStyle w:val="1"/>
        <w:spacing w:before="0" w:after="0"/>
        <w:ind w:left="568" w:hangingChars="202" w:hanging="568"/>
        <w:rPr>
          <w:rFonts w:hint="eastAsia"/>
          <w:sz w:val="28"/>
        </w:rPr>
      </w:pPr>
      <w:bookmarkStart w:id="142" w:name="_Toc383719518"/>
      <w:r>
        <w:rPr>
          <w:rFonts w:hint="eastAsia"/>
          <w:sz w:val="28"/>
        </w:rPr>
        <w:lastRenderedPageBreak/>
        <w:t>附录</w:t>
      </w:r>
      <w:r>
        <w:rPr>
          <w:rFonts w:hint="eastAsia"/>
          <w:sz w:val="28"/>
        </w:rPr>
        <w:t>1</w:t>
      </w:r>
      <w:r>
        <w:rPr>
          <w:rFonts w:hint="eastAsia"/>
          <w:sz w:val="28"/>
        </w:rPr>
        <w:t>、机具及材料准备</w:t>
      </w:r>
      <w:bookmarkEnd w:id="66"/>
      <w:bookmarkEnd w:id="141"/>
      <w:bookmarkEnd w:id="142"/>
    </w:p>
    <w:tbl>
      <w:tblPr>
        <w:tblW w:w="0" w:type="auto"/>
        <w:tblInd w:w="0"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675"/>
        <w:gridCol w:w="2127"/>
        <w:gridCol w:w="4394"/>
        <w:gridCol w:w="709"/>
        <w:gridCol w:w="708"/>
        <w:gridCol w:w="993"/>
      </w:tblGrid>
      <w:tr w:rsidR="00000000" w14:paraId="0BB1818D" w14:textId="77777777">
        <w:trPr>
          <w:trHeight w:val="340"/>
        </w:trPr>
        <w:tc>
          <w:tcPr>
            <w:tcW w:w="675" w:type="dxa"/>
            <w:tcBorders>
              <w:top w:val="single" w:sz="12" w:space="0" w:color="auto"/>
              <w:bottom w:val="single" w:sz="4" w:space="0" w:color="auto"/>
            </w:tcBorders>
            <w:shd w:val="clear" w:color="auto" w:fill="D9D9D9"/>
            <w:vAlign w:val="center"/>
          </w:tcPr>
          <w:p w14:paraId="3801D218" w14:textId="77777777" w:rsidR="009F0280" w:rsidRDefault="009F0280">
            <w:pPr>
              <w:snapToGrid w:val="0"/>
              <w:spacing w:line="0" w:lineRule="atLeast"/>
              <w:jc w:val="center"/>
              <w:rPr>
                <w:rFonts w:ascii="宋体" w:hAnsi="宋体"/>
                <w:b/>
              </w:rPr>
            </w:pPr>
            <w:r>
              <w:rPr>
                <w:rFonts w:ascii="宋体" w:hAnsi="宋体"/>
                <w:b/>
              </w:rPr>
              <w:t>序号</w:t>
            </w:r>
          </w:p>
        </w:tc>
        <w:tc>
          <w:tcPr>
            <w:tcW w:w="2127" w:type="dxa"/>
            <w:tcBorders>
              <w:top w:val="single" w:sz="12" w:space="0" w:color="auto"/>
              <w:bottom w:val="single" w:sz="4" w:space="0" w:color="auto"/>
            </w:tcBorders>
            <w:shd w:val="clear" w:color="auto" w:fill="D9D9D9"/>
            <w:vAlign w:val="center"/>
          </w:tcPr>
          <w:p w14:paraId="38E5A39B" w14:textId="77777777" w:rsidR="009F0280" w:rsidRDefault="009F0280">
            <w:pPr>
              <w:snapToGrid w:val="0"/>
              <w:spacing w:line="0" w:lineRule="atLeast"/>
              <w:jc w:val="center"/>
              <w:rPr>
                <w:rFonts w:ascii="宋体" w:hAnsi="宋体"/>
                <w:b/>
              </w:rPr>
            </w:pPr>
            <w:r>
              <w:rPr>
                <w:rFonts w:ascii="宋体" w:hAnsi="宋体"/>
                <w:b/>
              </w:rPr>
              <w:t>机具及材料名称</w:t>
            </w:r>
          </w:p>
        </w:tc>
        <w:tc>
          <w:tcPr>
            <w:tcW w:w="4394" w:type="dxa"/>
            <w:tcBorders>
              <w:top w:val="single" w:sz="12" w:space="0" w:color="auto"/>
              <w:bottom w:val="single" w:sz="4" w:space="0" w:color="auto"/>
            </w:tcBorders>
            <w:shd w:val="clear" w:color="auto" w:fill="D9D9D9"/>
            <w:vAlign w:val="center"/>
          </w:tcPr>
          <w:p w14:paraId="5CC256AF" w14:textId="77777777" w:rsidR="009F0280" w:rsidRDefault="009F0280">
            <w:pPr>
              <w:jc w:val="center"/>
              <w:rPr>
                <w:rFonts w:ascii="宋体" w:hAnsi="宋体"/>
                <w:b/>
              </w:rPr>
            </w:pPr>
            <w:bookmarkStart w:id="143" w:name="_Toc13147"/>
            <w:bookmarkStart w:id="144" w:name="_Toc10864"/>
            <w:r>
              <w:rPr>
                <w:rFonts w:ascii="宋体" w:hAnsi="宋体"/>
                <w:b/>
              </w:rPr>
              <w:t>规格</w:t>
            </w:r>
            <w:bookmarkEnd w:id="143"/>
            <w:bookmarkEnd w:id="144"/>
          </w:p>
        </w:tc>
        <w:tc>
          <w:tcPr>
            <w:tcW w:w="709" w:type="dxa"/>
            <w:tcBorders>
              <w:top w:val="single" w:sz="12" w:space="0" w:color="auto"/>
              <w:bottom w:val="single" w:sz="4" w:space="0" w:color="auto"/>
            </w:tcBorders>
            <w:shd w:val="clear" w:color="auto" w:fill="D9D9D9"/>
            <w:vAlign w:val="center"/>
          </w:tcPr>
          <w:p w14:paraId="26846E90" w14:textId="77777777" w:rsidR="009F0280" w:rsidRDefault="009F0280">
            <w:pPr>
              <w:jc w:val="center"/>
              <w:rPr>
                <w:rFonts w:ascii="宋体" w:hAnsi="宋体"/>
                <w:b/>
              </w:rPr>
            </w:pPr>
            <w:r>
              <w:rPr>
                <w:rFonts w:ascii="宋体" w:hAnsi="宋体"/>
                <w:b/>
              </w:rPr>
              <w:t>单位</w:t>
            </w:r>
          </w:p>
        </w:tc>
        <w:tc>
          <w:tcPr>
            <w:tcW w:w="708" w:type="dxa"/>
            <w:tcBorders>
              <w:top w:val="single" w:sz="12" w:space="0" w:color="auto"/>
              <w:bottom w:val="single" w:sz="4" w:space="0" w:color="auto"/>
            </w:tcBorders>
            <w:shd w:val="clear" w:color="auto" w:fill="D9D9D9"/>
            <w:vAlign w:val="center"/>
          </w:tcPr>
          <w:p w14:paraId="41924EDF" w14:textId="77777777" w:rsidR="009F0280" w:rsidRDefault="009F0280">
            <w:pPr>
              <w:jc w:val="center"/>
              <w:rPr>
                <w:rFonts w:ascii="宋体" w:hAnsi="宋体"/>
                <w:b/>
              </w:rPr>
            </w:pPr>
            <w:bookmarkStart w:id="145" w:name="_Toc665"/>
            <w:bookmarkStart w:id="146" w:name="_Toc8873"/>
            <w:r>
              <w:rPr>
                <w:rFonts w:ascii="宋体" w:hAnsi="宋体"/>
                <w:b/>
              </w:rPr>
              <w:t>数量</w:t>
            </w:r>
            <w:bookmarkEnd w:id="145"/>
            <w:bookmarkEnd w:id="146"/>
          </w:p>
        </w:tc>
        <w:tc>
          <w:tcPr>
            <w:tcW w:w="993" w:type="dxa"/>
            <w:tcBorders>
              <w:top w:val="single" w:sz="12" w:space="0" w:color="auto"/>
              <w:bottom w:val="single" w:sz="4" w:space="0" w:color="auto"/>
            </w:tcBorders>
            <w:shd w:val="clear" w:color="auto" w:fill="D9D9D9"/>
            <w:vAlign w:val="center"/>
          </w:tcPr>
          <w:p w14:paraId="24E8A292" w14:textId="77777777" w:rsidR="009F0280" w:rsidRDefault="009F0280">
            <w:pPr>
              <w:jc w:val="center"/>
              <w:rPr>
                <w:rFonts w:ascii="宋体" w:hAnsi="宋体"/>
                <w:b/>
              </w:rPr>
            </w:pPr>
            <w:bookmarkStart w:id="147" w:name="_Toc2562"/>
            <w:bookmarkStart w:id="148" w:name="_Toc16704"/>
            <w:r>
              <w:rPr>
                <w:rFonts w:ascii="宋体" w:hAnsi="宋体"/>
                <w:b/>
              </w:rPr>
              <w:t>备注</w:t>
            </w:r>
            <w:bookmarkEnd w:id="147"/>
            <w:bookmarkEnd w:id="148"/>
          </w:p>
        </w:tc>
      </w:tr>
      <w:tr w:rsidR="00000000" w14:paraId="7514D6BD" w14:textId="77777777">
        <w:trPr>
          <w:trHeight w:val="340"/>
        </w:trPr>
        <w:tc>
          <w:tcPr>
            <w:tcW w:w="9606" w:type="dxa"/>
            <w:gridSpan w:val="6"/>
            <w:tcBorders>
              <w:top w:val="single" w:sz="4" w:space="0" w:color="auto"/>
              <w:bottom w:val="single" w:sz="4" w:space="0" w:color="auto"/>
            </w:tcBorders>
            <w:shd w:val="clear" w:color="auto" w:fill="D9D9D9"/>
            <w:vAlign w:val="center"/>
          </w:tcPr>
          <w:p w14:paraId="33C3AEC7" w14:textId="77777777" w:rsidR="009F0280" w:rsidRDefault="009F0280">
            <w:pPr>
              <w:rPr>
                <w:rFonts w:ascii="宋体" w:hAnsi="宋体"/>
                <w:b/>
              </w:rPr>
            </w:pPr>
            <w:bookmarkStart w:id="149" w:name="_Toc19531"/>
            <w:bookmarkStart w:id="150" w:name="_Toc2212"/>
            <w:r>
              <w:rPr>
                <w:rFonts w:ascii="宋体" w:hAnsi="宋体"/>
                <w:b/>
              </w:rPr>
              <w:t>（</w:t>
            </w:r>
            <w:r>
              <w:rPr>
                <w:rFonts w:ascii="宋体" w:hAnsi="宋体"/>
                <w:b/>
              </w:rPr>
              <w:t>1</w:t>
            </w:r>
            <w:r>
              <w:rPr>
                <w:rFonts w:ascii="宋体" w:hAnsi="宋体"/>
                <w:b/>
              </w:rPr>
              <w:t>）主要机具</w:t>
            </w:r>
            <w:bookmarkEnd w:id="149"/>
            <w:bookmarkEnd w:id="150"/>
          </w:p>
        </w:tc>
      </w:tr>
      <w:tr w:rsidR="00000000" w14:paraId="57337B96" w14:textId="77777777">
        <w:trPr>
          <w:trHeight w:val="340"/>
        </w:trPr>
        <w:tc>
          <w:tcPr>
            <w:tcW w:w="675" w:type="dxa"/>
            <w:tcBorders>
              <w:top w:val="single" w:sz="4" w:space="0" w:color="auto"/>
            </w:tcBorders>
            <w:vAlign w:val="center"/>
          </w:tcPr>
          <w:p w14:paraId="3B7F17AE" w14:textId="77777777" w:rsidR="009F0280" w:rsidRDefault="009F0280">
            <w:pPr>
              <w:jc w:val="center"/>
              <w:rPr>
                <w:rFonts w:ascii="宋体" w:hAnsi="宋体"/>
              </w:rPr>
            </w:pPr>
            <w:bookmarkStart w:id="151" w:name="_Toc20206"/>
            <w:bookmarkStart w:id="152" w:name="_Toc9046"/>
            <w:r>
              <w:rPr>
                <w:rFonts w:ascii="宋体" w:hAnsi="宋体"/>
              </w:rPr>
              <w:t>1</w:t>
            </w:r>
            <w:bookmarkEnd w:id="151"/>
            <w:bookmarkEnd w:id="152"/>
          </w:p>
        </w:tc>
        <w:tc>
          <w:tcPr>
            <w:tcW w:w="2127" w:type="dxa"/>
            <w:tcBorders>
              <w:top w:val="single" w:sz="4" w:space="0" w:color="auto"/>
            </w:tcBorders>
            <w:vAlign w:val="center"/>
          </w:tcPr>
          <w:p w14:paraId="15BC5457" w14:textId="77777777" w:rsidR="009F0280" w:rsidRDefault="009F0280">
            <w:pPr>
              <w:rPr>
                <w:rFonts w:ascii="宋体" w:hAnsi="宋体"/>
              </w:rPr>
            </w:pPr>
            <w:r>
              <w:rPr>
                <w:rFonts w:ascii="宋体" w:hAnsi="宋体"/>
              </w:rPr>
              <w:t>吊车</w:t>
            </w:r>
          </w:p>
        </w:tc>
        <w:tc>
          <w:tcPr>
            <w:tcW w:w="4394" w:type="dxa"/>
            <w:tcBorders>
              <w:top w:val="single" w:sz="4" w:space="0" w:color="auto"/>
            </w:tcBorders>
            <w:vAlign w:val="center"/>
          </w:tcPr>
          <w:p w14:paraId="74FC572F" w14:textId="77777777" w:rsidR="009F0280" w:rsidRDefault="009F0280">
            <w:pPr>
              <w:rPr>
                <w:rFonts w:ascii="宋体" w:hAnsi="宋体"/>
              </w:rPr>
            </w:pPr>
            <w:r>
              <w:rPr>
                <w:rFonts w:ascii="宋体" w:hAnsi="宋体" w:hint="eastAsia"/>
              </w:rPr>
              <w:t>25</w:t>
            </w:r>
            <w:r>
              <w:rPr>
                <w:rFonts w:ascii="宋体" w:hAnsi="宋体"/>
              </w:rPr>
              <w:t>t</w:t>
            </w:r>
          </w:p>
        </w:tc>
        <w:tc>
          <w:tcPr>
            <w:tcW w:w="709" w:type="dxa"/>
            <w:tcBorders>
              <w:top w:val="single" w:sz="4" w:space="0" w:color="auto"/>
            </w:tcBorders>
            <w:vAlign w:val="center"/>
          </w:tcPr>
          <w:p w14:paraId="0FA98E27" w14:textId="77777777" w:rsidR="009F0280" w:rsidRDefault="009F0280">
            <w:pPr>
              <w:jc w:val="center"/>
              <w:rPr>
                <w:rFonts w:ascii="宋体" w:hAnsi="宋体"/>
              </w:rPr>
            </w:pPr>
            <w:r>
              <w:rPr>
                <w:rFonts w:ascii="宋体" w:hAnsi="宋体"/>
              </w:rPr>
              <w:t>台</w:t>
            </w:r>
          </w:p>
        </w:tc>
        <w:tc>
          <w:tcPr>
            <w:tcW w:w="708" w:type="dxa"/>
            <w:tcBorders>
              <w:top w:val="single" w:sz="4" w:space="0" w:color="auto"/>
            </w:tcBorders>
            <w:vAlign w:val="center"/>
          </w:tcPr>
          <w:p w14:paraId="76BF2D2E" w14:textId="77777777" w:rsidR="009F0280" w:rsidRDefault="009F0280">
            <w:pPr>
              <w:jc w:val="center"/>
              <w:rPr>
                <w:rFonts w:ascii="宋体" w:hAnsi="宋体"/>
              </w:rPr>
            </w:pPr>
            <w:r>
              <w:rPr>
                <w:rFonts w:ascii="宋体" w:hAnsi="宋体"/>
              </w:rPr>
              <w:t>1</w:t>
            </w:r>
          </w:p>
        </w:tc>
        <w:tc>
          <w:tcPr>
            <w:tcW w:w="993" w:type="dxa"/>
            <w:tcBorders>
              <w:top w:val="single" w:sz="4" w:space="0" w:color="auto"/>
            </w:tcBorders>
            <w:vAlign w:val="center"/>
          </w:tcPr>
          <w:p w14:paraId="1F3534B3" w14:textId="77777777" w:rsidR="009F0280" w:rsidRDefault="009F0280">
            <w:pPr>
              <w:rPr>
                <w:rFonts w:ascii="宋体" w:hAnsi="宋体"/>
                <w:b/>
              </w:rPr>
            </w:pPr>
          </w:p>
        </w:tc>
      </w:tr>
      <w:tr w:rsidR="00000000" w14:paraId="1AAF4CEC" w14:textId="77777777">
        <w:trPr>
          <w:trHeight w:val="340"/>
        </w:trPr>
        <w:tc>
          <w:tcPr>
            <w:tcW w:w="675" w:type="dxa"/>
            <w:vAlign w:val="center"/>
          </w:tcPr>
          <w:p w14:paraId="6D190B0C" w14:textId="77777777" w:rsidR="009F0280" w:rsidRDefault="009F0280">
            <w:pPr>
              <w:jc w:val="center"/>
              <w:rPr>
                <w:rFonts w:ascii="宋体" w:hAnsi="宋体"/>
              </w:rPr>
            </w:pPr>
            <w:bookmarkStart w:id="153" w:name="_Toc29311"/>
            <w:bookmarkStart w:id="154" w:name="_Toc19667"/>
            <w:r>
              <w:rPr>
                <w:rFonts w:ascii="宋体" w:hAnsi="宋体"/>
              </w:rPr>
              <w:t>2</w:t>
            </w:r>
            <w:bookmarkEnd w:id="153"/>
            <w:bookmarkEnd w:id="154"/>
          </w:p>
        </w:tc>
        <w:tc>
          <w:tcPr>
            <w:tcW w:w="2127" w:type="dxa"/>
            <w:vAlign w:val="center"/>
          </w:tcPr>
          <w:p w14:paraId="74C9B83A" w14:textId="77777777" w:rsidR="009F0280" w:rsidRDefault="009F0280">
            <w:pPr>
              <w:rPr>
                <w:rFonts w:ascii="宋体" w:hAnsi="宋体"/>
              </w:rPr>
            </w:pPr>
            <w:r>
              <w:rPr>
                <w:rFonts w:ascii="宋体" w:hAnsi="宋体"/>
              </w:rPr>
              <w:t>主变专用电源箱</w:t>
            </w:r>
          </w:p>
        </w:tc>
        <w:tc>
          <w:tcPr>
            <w:tcW w:w="4394" w:type="dxa"/>
            <w:vAlign w:val="center"/>
          </w:tcPr>
          <w:p w14:paraId="79AD866C" w14:textId="77777777" w:rsidR="009F0280" w:rsidRDefault="009F0280">
            <w:pPr>
              <w:rPr>
                <w:rFonts w:ascii="宋体" w:hAnsi="宋体"/>
              </w:rPr>
            </w:pPr>
          </w:p>
        </w:tc>
        <w:tc>
          <w:tcPr>
            <w:tcW w:w="709" w:type="dxa"/>
            <w:vAlign w:val="center"/>
          </w:tcPr>
          <w:p w14:paraId="110AD918" w14:textId="77777777" w:rsidR="009F0280" w:rsidRDefault="009F0280">
            <w:pPr>
              <w:jc w:val="center"/>
              <w:rPr>
                <w:rFonts w:ascii="宋体" w:hAnsi="宋体"/>
              </w:rPr>
            </w:pPr>
            <w:r>
              <w:rPr>
                <w:rFonts w:ascii="宋体" w:hAnsi="宋体"/>
              </w:rPr>
              <w:t>只</w:t>
            </w:r>
          </w:p>
        </w:tc>
        <w:tc>
          <w:tcPr>
            <w:tcW w:w="708" w:type="dxa"/>
            <w:vAlign w:val="center"/>
          </w:tcPr>
          <w:p w14:paraId="68372AEF" w14:textId="77777777" w:rsidR="009F0280" w:rsidRDefault="009F0280">
            <w:pPr>
              <w:jc w:val="center"/>
              <w:rPr>
                <w:rFonts w:ascii="宋体" w:hAnsi="宋体"/>
              </w:rPr>
            </w:pPr>
            <w:r>
              <w:rPr>
                <w:rFonts w:ascii="宋体" w:hAnsi="宋体"/>
              </w:rPr>
              <w:t>1</w:t>
            </w:r>
          </w:p>
        </w:tc>
        <w:tc>
          <w:tcPr>
            <w:tcW w:w="993" w:type="dxa"/>
            <w:vAlign w:val="center"/>
          </w:tcPr>
          <w:p w14:paraId="2776FC06" w14:textId="77777777" w:rsidR="009F0280" w:rsidRDefault="009F0280">
            <w:pPr>
              <w:rPr>
                <w:rFonts w:ascii="宋体" w:hAnsi="宋体"/>
                <w:b/>
              </w:rPr>
            </w:pPr>
            <w:r>
              <w:rPr>
                <w:rFonts w:ascii="宋体" w:hAnsi="宋体"/>
              </w:rPr>
              <w:t>配电缆</w:t>
            </w:r>
          </w:p>
        </w:tc>
      </w:tr>
      <w:tr w:rsidR="00000000" w14:paraId="77030FE4" w14:textId="77777777">
        <w:trPr>
          <w:trHeight w:val="340"/>
        </w:trPr>
        <w:tc>
          <w:tcPr>
            <w:tcW w:w="675" w:type="dxa"/>
            <w:vAlign w:val="center"/>
          </w:tcPr>
          <w:p w14:paraId="5226ABF0" w14:textId="77777777" w:rsidR="009F0280" w:rsidRDefault="009F0280">
            <w:pPr>
              <w:jc w:val="center"/>
              <w:rPr>
                <w:rFonts w:ascii="宋体" w:hAnsi="宋体"/>
              </w:rPr>
            </w:pPr>
            <w:r>
              <w:rPr>
                <w:rFonts w:ascii="宋体" w:hAnsi="宋体" w:hint="eastAsia"/>
              </w:rPr>
              <w:t>3</w:t>
            </w:r>
          </w:p>
        </w:tc>
        <w:tc>
          <w:tcPr>
            <w:tcW w:w="2127" w:type="dxa"/>
            <w:vAlign w:val="center"/>
          </w:tcPr>
          <w:p w14:paraId="309EE47D" w14:textId="77777777" w:rsidR="009F0280" w:rsidRDefault="009F0280">
            <w:pPr>
              <w:rPr>
                <w:rFonts w:ascii="宋体" w:hAnsi="宋体"/>
              </w:rPr>
            </w:pPr>
            <w:r>
              <w:rPr>
                <w:rFonts w:ascii="宋体" w:hAnsi="宋体"/>
              </w:rPr>
              <w:t>链条葫芦</w:t>
            </w:r>
          </w:p>
        </w:tc>
        <w:tc>
          <w:tcPr>
            <w:tcW w:w="4394" w:type="dxa"/>
            <w:vAlign w:val="center"/>
          </w:tcPr>
          <w:p w14:paraId="5AB06221" w14:textId="77777777" w:rsidR="009F0280" w:rsidRDefault="009F0280">
            <w:pPr>
              <w:rPr>
                <w:rFonts w:ascii="宋体" w:hAnsi="宋体"/>
              </w:rPr>
            </w:pPr>
            <w:r>
              <w:rPr>
                <w:rFonts w:ascii="宋体" w:hAnsi="宋体"/>
              </w:rPr>
              <w:t>2t</w:t>
            </w:r>
          </w:p>
        </w:tc>
        <w:tc>
          <w:tcPr>
            <w:tcW w:w="709" w:type="dxa"/>
            <w:vAlign w:val="center"/>
          </w:tcPr>
          <w:p w14:paraId="3BB17A35" w14:textId="77777777" w:rsidR="009F0280" w:rsidRDefault="009F0280">
            <w:pPr>
              <w:jc w:val="center"/>
              <w:rPr>
                <w:rFonts w:ascii="宋体" w:hAnsi="宋体"/>
              </w:rPr>
            </w:pPr>
            <w:r>
              <w:rPr>
                <w:rFonts w:ascii="宋体" w:hAnsi="宋体"/>
              </w:rPr>
              <w:t>只</w:t>
            </w:r>
          </w:p>
        </w:tc>
        <w:tc>
          <w:tcPr>
            <w:tcW w:w="708" w:type="dxa"/>
            <w:vAlign w:val="center"/>
          </w:tcPr>
          <w:p w14:paraId="22AA2483" w14:textId="77777777" w:rsidR="009F0280" w:rsidRDefault="009F0280">
            <w:pPr>
              <w:jc w:val="center"/>
              <w:rPr>
                <w:rFonts w:ascii="宋体" w:hAnsi="宋体"/>
              </w:rPr>
            </w:pPr>
            <w:r>
              <w:rPr>
                <w:rFonts w:ascii="宋体" w:hAnsi="宋体"/>
              </w:rPr>
              <w:t>1</w:t>
            </w:r>
          </w:p>
        </w:tc>
        <w:tc>
          <w:tcPr>
            <w:tcW w:w="993" w:type="dxa"/>
            <w:vAlign w:val="center"/>
          </w:tcPr>
          <w:p w14:paraId="74478696" w14:textId="77777777" w:rsidR="009F0280" w:rsidRDefault="009F0280">
            <w:pPr>
              <w:rPr>
                <w:rFonts w:ascii="宋体" w:hAnsi="宋体"/>
                <w:b/>
              </w:rPr>
            </w:pPr>
          </w:p>
        </w:tc>
      </w:tr>
      <w:tr w:rsidR="00000000" w14:paraId="2CE31F5E" w14:textId="77777777">
        <w:trPr>
          <w:trHeight w:val="340"/>
        </w:trPr>
        <w:tc>
          <w:tcPr>
            <w:tcW w:w="675" w:type="dxa"/>
            <w:vAlign w:val="center"/>
          </w:tcPr>
          <w:p w14:paraId="4B859124" w14:textId="77777777" w:rsidR="009F0280" w:rsidRDefault="009F0280">
            <w:pPr>
              <w:jc w:val="center"/>
              <w:rPr>
                <w:rFonts w:ascii="宋体" w:hAnsi="宋体"/>
              </w:rPr>
            </w:pPr>
            <w:r>
              <w:rPr>
                <w:rFonts w:ascii="宋体" w:hAnsi="宋体"/>
              </w:rPr>
              <w:t>4</w:t>
            </w:r>
          </w:p>
        </w:tc>
        <w:tc>
          <w:tcPr>
            <w:tcW w:w="2127" w:type="dxa"/>
            <w:vAlign w:val="center"/>
          </w:tcPr>
          <w:p w14:paraId="5E1E00E5" w14:textId="77777777" w:rsidR="009F0280" w:rsidRDefault="009F0280">
            <w:pPr>
              <w:rPr>
                <w:rFonts w:ascii="宋体" w:hAnsi="宋体"/>
              </w:rPr>
            </w:pPr>
            <w:r>
              <w:rPr>
                <w:rFonts w:ascii="宋体" w:hAnsi="宋体"/>
              </w:rPr>
              <w:t>力矩扳手</w:t>
            </w:r>
          </w:p>
        </w:tc>
        <w:tc>
          <w:tcPr>
            <w:tcW w:w="4394" w:type="dxa"/>
            <w:vAlign w:val="center"/>
          </w:tcPr>
          <w:p w14:paraId="401543D5" w14:textId="77777777" w:rsidR="009F0280" w:rsidRDefault="009F0280">
            <w:pPr>
              <w:rPr>
                <w:rFonts w:ascii="宋体" w:hAnsi="宋体"/>
              </w:rPr>
            </w:pPr>
            <w:r>
              <w:rPr>
                <w:rFonts w:ascii="宋体" w:hAnsi="宋体"/>
              </w:rPr>
              <w:t>M10</w:t>
            </w:r>
            <w:r>
              <w:rPr>
                <w:rFonts w:ascii="宋体" w:hAnsi="宋体"/>
              </w:rPr>
              <w:t>、</w:t>
            </w:r>
            <w:r>
              <w:rPr>
                <w:rFonts w:ascii="宋体" w:hAnsi="宋体"/>
              </w:rPr>
              <w:t>M12</w:t>
            </w:r>
            <w:r>
              <w:rPr>
                <w:rFonts w:ascii="宋体" w:hAnsi="宋体"/>
              </w:rPr>
              <w:t>、</w:t>
            </w:r>
            <w:r>
              <w:rPr>
                <w:rFonts w:ascii="宋体" w:hAnsi="宋体"/>
              </w:rPr>
              <w:t>M16</w:t>
            </w:r>
            <w:r>
              <w:rPr>
                <w:rFonts w:ascii="宋体" w:hAnsi="宋体"/>
              </w:rPr>
              <w:t>、</w:t>
            </w:r>
            <w:r>
              <w:rPr>
                <w:rFonts w:ascii="宋体" w:hAnsi="宋体"/>
              </w:rPr>
              <w:t>M20</w:t>
            </w:r>
          </w:p>
        </w:tc>
        <w:tc>
          <w:tcPr>
            <w:tcW w:w="709" w:type="dxa"/>
            <w:vAlign w:val="center"/>
          </w:tcPr>
          <w:p w14:paraId="0AD818C6" w14:textId="77777777" w:rsidR="009F0280" w:rsidRDefault="009F0280">
            <w:pPr>
              <w:jc w:val="center"/>
              <w:rPr>
                <w:rFonts w:ascii="宋体" w:hAnsi="宋体"/>
              </w:rPr>
            </w:pPr>
            <w:r>
              <w:rPr>
                <w:rFonts w:ascii="宋体" w:hAnsi="宋体"/>
              </w:rPr>
              <w:t>套</w:t>
            </w:r>
          </w:p>
        </w:tc>
        <w:tc>
          <w:tcPr>
            <w:tcW w:w="708" w:type="dxa"/>
            <w:vAlign w:val="center"/>
          </w:tcPr>
          <w:p w14:paraId="1F3B27F8" w14:textId="77777777" w:rsidR="009F0280" w:rsidRDefault="009F0280">
            <w:pPr>
              <w:jc w:val="center"/>
              <w:rPr>
                <w:rFonts w:ascii="宋体" w:hAnsi="宋体"/>
              </w:rPr>
            </w:pPr>
            <w:r>
              <w:rPr>
                <w:rFonts w:ascii="宋体" w:hAnsi="宋体"/>
              </w:rPr>
              <w:t>1</w:t>
            </w:r>
          </w:p>
        </w:tc>
        <w:tc>
          <w:tcPr>
            <w:tcW w:w="993" w:type="dxa"/>
            <w:vAlign w:val="center"/>
          </w:tcPr>
          <w:p w14:paraId="3B7905DF" w14:textId="77777777" w:rsidR="009F0280" w:rsidRDefault="009F0280">
            <w:pPr>
              <w:rPr>
                <w:rFonts w:ascii="宋体" w:hAnsi="宋体"/>
                <w:b/>
              </w:rPr>
            </w:pPr>
          </w:p>
        </w:tc>
      </w:tr>
      <w:tr w:rsidR="00000000" w14:paraId="21A8C19E" w14:textId="77777777">
        <w:trPr>
          <w:trHeight w:val="340"/>
        </w:trPr>
        <w:tc>
          <w:tcPr>
            <w:tcW w:w="675" w:type="dxa"/>
            <w:vAlign w:val="center"/>
          </w:tcPr>
          <w:p w14:paraId="20372D72" w14:textId="77777777" w:rsidR="009F0280" w:rsidRDefault="009F0280">
            <w:pPr>
              <w:jc w:val="center"/>
              <w:rPr>
                <w:rFonts w:ascii="宋体" w:hAnsi="宋体"/>
              </w:rPr>
            </w:pPr>
            <w:bookmarkStart w:id="155" w:name="_Toc28144"/>
            <w:bookmarkStart w:id="156" w:name="_Toc23285"/>
            <w:r>
              <w:rPr>
                <w:rFonts w:ascii="宋体" w:hAnsi="宋体"/>
              </w:rPr>
              <w:t>5</w:t>
            </w:r>
            <w:bookmarkEnd w:id="155"/>
            <w:bookmarkEnd w:id="156"/>
          </w:p>
        </w:tc>
        <w:tc>
          <w:tcPr>
            <w:tcW w:w="2127" w:type="dxa"/>
            <w:vAlign w:val="center"/>
          </w:tcPr>
          <w:p w14:paraId="7FD72F26" w14:textId="77777777" w:rsidR="009F0280" w:rsidRDefault="009F0280">
            <w:pPr>
              <w:rPr>
                <w:rFonts w:ascii="宋体" w:hAnsi="宋体"/>
              </w:rPr>
            </w:pPr>
            <w:r>
              <w:rPr>
                <w:rFonts w:ascii="宋体" w:hAnsi="宋体"/>
              </w:rPr>
              <w:t>常用工具</w:t>
            </w:r>
          </w:p>
        </w:tc>
        <w:tc>
          <w:tcPr>
            <w:tcW w:w="4394" w:type="dxa"/>
            <w:vAlign w:val="center"/>
          </w:tcPr>
          <w:p w14:paraId="7D38C29B" w14:textId="77777777" w:rsidR="009F0280" w:rsidRDefault="009F0280">
            <w:pPr>
              <w:rPr>
                <w:rFonts w:ascii="宋体" w:hAnsi="宋体"/>
              </w:rPr>
            </w:pPr>
          </w:p>
        </w:tc>
        <w:tc>
          <w:tcPr>
            <w:tcW w:w="709" w:type="dxa"/>
            <w:vAlign w:val="center"/>
          </w:tcPr>
          <w:p w14:paraId="058EB39E" w14:textId="77777777" w:rsidR="009F0280" w:rsidRDefault="009F0280">
            <w:pPr>
              <w:jc w:val="center"/>
              <w:rPr>
                <w:rFonts w:ascii="宋体" w:hAnsi="宋体"/>
              </w:rPr>
            </w:pPr>
            <w:r>
              <w:rPr>
                <w:rFonts w:ascii="宋体" w:hAnsi="宋体"/>
              </w:rPr>
              <w:t>套</w:t>
            </w:r>
          </w:p>
        </w:tc>
        <w:tc>
          <w:tcPr>
            <w:tcW w:w="708" w:type="dxa"/>
            <w:vAlign w:val="center"/>
          </w:tcPr>
          <w:p w14:paraId="4E8D58E3" w14:textId="77777777" w:rsidR="009F0280" w:rsidRDefault="009F0280">
            <w:pPr>
              <w:jc w:val="center"/>
              <w:rPr>
                <w:rFonts w:ascii="宋体" w:hAnsi="宋体"/>
              </w:rPr>
            </w:pPr>
            <w:r>
              <w:rPr>
                <w:rFonts w:ascii="宋体" w:hAnsi="宋体"/>
              </w:rPr>
              <w:t>3</w:t>
            </w:r>
          </w:p>
        </w:tc>
        <w:tc>
          <w:tcPr>
            <w:tcW w:w="993" w:type="dxa"/>
            <w:vAlign w:val="center"/>
          </w:tcPr>
          <w:p w14:paraId="1F97E7EA" w14:textId="77777777" w:rsidR="009F0280" w:rsidRDefault="009F0280">
            <w:pPr>
              <w:rPr>
                <w:rFonts w:ascii="宋体" w:hAnsi="宋体"/>
              </w:rPr>
            </w:pPr>
          </w:p>
        </w:tc>
      </w:tr>
      <w:tr w:rsidR="00000000" w14:paraId="39BF4DF8" w14:textId="77777777">
        <w:trPr>
          <w:trHeight w:val="340"/>
        </w:trPr>
        <w:tc>
          <w:tcPr>
            <w:tcW w:w="675" w:type="dxa"/>
            <w:vAlign w:val="center"/>
          </w:tcPr>
          <w:p w14:paraId="62189A6C" w14:textId="77777777" w:rsidR="009F0280" w:rsidRDefault="009F0280">
            <w:pPr>
              <w:jc w:val="center"/>
              <w:rPr>
                <w:rFonts w:ascii="宋体" w:hAnsi="宋体"/>
              </w:rPr>
            </w:pPr>
            <w:r>
              <w:rPr>
                <w:rFonts w:ascii="宋体" w:hAnsi="宋体" w:hint="eastAsia"/>
              </w:rPr>
              <w:t>6</w:t>
            </w:r>
          </w:p>
        </w:tc>
        <w:tc>
          <w:tcPr>
            <w:tcW w:w="2127" w:type="dxa"/>
            <w:vAlign w:val="center"/>
          </w:tcPr>
          <w:p w14:paraId="64E8FAC6" w14:textId="77777777" w:rsidR="009F0280" w:rsidRDefault="009F0280">
            <w:pPr>
              <w:rPr>
                <w:rFonts w:ascii="宋体" w:hAnsi="宋体"/>
                <w:b/>
              </w:rPr>
            </w:pPr>
            <w:r>
              <w:rPr>
                <w:rFonts w:ascii="宋体" w:hAnsi="宋体"/>
              </w:rPr>
              <w:t>吊带</w:t>
            </w:r>
          </w:p>
        </w:tc>
        <w:tc>
          <w:tcPr>
            <w:tcW w:w="4394" w:type="dxa"/>
            <w:vAlign w:val="center"/>
          </w:tcPr>
          <w:p w14:paraId="58E95A17" w14:textId="77777777" w:rsidR="009F0280" w:rsidRDefault="009F0280">
            <w:pPr>
              <w:rPr>
                <w:rFonts w:ascii="宋体" w:hAnsi="宋体"/>
                <w:b/>
              </w:rPr>
            </w:pPr>
            <w:r>
              <w:rPr>
                <w:rFonts w:ascii="宋体" w:hAnsi="宋体"/>
              </w:rPr>
              <w:t>5t</w:t>
            </w:r>
            <w:r>
              <w:rPr>
                <w:rFonts w:ascii="宋体" w:hAnsi="宋体"/>
              </w:rPr>
              <w:t>，</w:t>
            </w:r>
            <w:r>
              <w:rPr>
                <w:rFonts w:ascii="宋体" w:hAnsi="宋体"/>
              </w:rPr>
              <w:t>6m</w:t>
            </w:r>
          </w:p>
        </w:tc>
        <w:tc>
          <w:tcPr>
            <w:tcW w:w="709" w:type="dxa"/>
            <w:vAlign w:val="center"/>
          </w:tcPr>
          <w:p w14:paraId="0B320E3C" w14:textId="77777777" w:rsidR="009F0280" w:rsidRDefault="009F0280">
            <w:pPr>
              <w:jc w:val="center"/>
              <w:rPr>
                <w:rFonts w:ascii="宋体" w:hAnsi="宋体"/>
              </w:rPr>
            </w:pPr>
            <w:r>
              <w:rPr>
                <w:rFonts w:ascii="宋体" w:hAnsi="宋体"/>
              </w:rPr>
              <w:t>根</w:t>
            </w:r>
          </w:p>
        </w:tc>
        <w:tc>
          <w:tcPr>
            <w:tcW w:w="708" w:type="dxa"/>
            <w:vAlign w:val="center"/>
          </w:tcPr>
          <w:p w14:paraId="1A58BA2A" w14:textId="77777777" w:rsidR="009F0280" w:rsidRDefault="009F0280">
            <w:pPr>
              <w:jc w:val="center"/>
              <w:rPr>
                <w:rFonts w:ascii="宋体" w:hAnsi="宋体"/>
              </w:rPr>
            </w:pPr>
            <w:r>
              <w:rPr>
                <w:rFonts w:ascii="宋体" w:hAnsi="宋体"/>
              </w:rPr>
              <w:t>4</w:t>
            </w:r>
          </w:p>
        </w:tc>
        <w:tc>
          <w:tcPr>
            <w:tcW w:w="993" w:type="dxa"/>
            <w:vAlign w:val="center"/>
          </w:tcPr>
          <w:p w14:paraId="58EA90BB" w14:textId="77777777" w:rsidR="009F0280" w:rsidRDefault="009F0280">
            <w:pPr>
              <w:rPr>
                <w:rFonts w:ascii="宋体" w:hAnsi="宋体"/>
                <w:b/>
              </w:rPr>
            </w:pPr>
          </w:p>
        </w:tc>
      </w:tr>
      <w:tr w:rsidR="00000000" w14:paraId="5C56BAEF" w14:textId="77777777">
        <w:trPr>
          <w:trHeight w:val="340"/>
        </w:trPr>
        <w:tc>
          <w:tcPr>
            <w:tcW w:w="675" w:type="dxa"/>
            <w:vAlign w:val="center"/>
          </w:tcPr>
          <w:p w14:paraId="7B1EFC7B" w14:textId="77777777" w:rsidR="009F0280" w:rsidRDefault="009F0280">
            <w:pPr>
              <w:jc w:val="center"/>
              <w:rPr>
                <w:rFonts w:ascii="宋体" w:hAnsi="宋体"/>
              </w:rPr>
            </w:pPr>
            <w:r>
              <w:rPr>
                <w:rFonts w:ascii="宋体" w:hAnsi="宋体" w:hint="eastAsia"/>
              </w:rPr>
              <w:t>7</w:t>
            </w:r>
          </w:p>
        </w:tc>
        <w:tc>
          <w:tcPr>
            <w:tcW w:w="2127" w:type="dxa"/>
            <w:vAlign w:val="center"/>
          </w:tcPr>
          <w:p w14:paraId="6EC8EF45" w14:textId="77777777" w:rsidR="009F0280" w:rsidRDefault="009F0280">
            <w:pPr>
              <w:rPr>
                <w:rFonts w:ascii="宋体" w:hAnsi="宋体"/>
              </w:rPr>
            </w:pPr>
            <w:r>
              <w:rPr>
                <w:rFonts w:ascii="宋体" w:hAnsi="宋体"/>
              </w:rPr>
              <w:t>卸扣</w:t>
            </w:r>
          </w:p>
        </w:tc>
        <w:tc>
          <w:tcPr>
            <w:tcW w:w="4394" w:type="dxa"/>
            <w:vAlign w:val="center"/>
          </w:tcPr>
          <w:p w14:paraId="2D901C2F" w14:textId="77777777" w:rsidR="009F0280" w:rsidRDefault="009F0280">
            <w:pPr>
              <w:rPr>
                <w:rFonts w:ascii="宋体" w:hAnsi="宋体"/>
              </w:rPr>
            </w:pPr>
            <w:r>
              <w:rPr>
                <w:rFonts w:ascii="宋体" w:hAnsi="宋体"/>
              </w:rPr>
              <w:t>5t</w:t>
            </w:r>
          </w:p>
        </w:tc>
        <w:tc>
          <w:tcPr>
            <w:tcW w:w="709" w:type="dxa"/>
            <w:vAlign w:val="center"/>
          </w:tcPr>
          <w:p w14:paraId="0C960321" w14:textId="77777777" w:rsidR="009F0280" w:rsidRDefault="009F0280">
            <w:pPr>
              <w:jc w:val="center"/>
              <w:rPr>
                <w:rFonts w:ascii="宋体" w:hAnsi="宋体"/>
              </w:rPr>
            </w:pPr>
            <w:r>
              <w:rPr>
                <w:rFonts w:ascii="宋体" w:hAnsi="宋体" w:hint="eastAsia"/>
              </w:rPr>
              <w:t>个</w:t>
            </w:r>
          </w:p>
        </w:tc>
        <w:tc>
          <w:tcPr>
            <w:tcW w:w="708" w:type="dxa"/>
            <w:vAlign w:val="center"/>
          </w:tcPr>
          <w:p w14:paraId="7202CA79" w14:textId="77777777" w:rsidR="009F0280" w:rsidRDefault="009F0280">
            <w:pPr>
              <w:jc w:val="center"/>
              <w:rPr>
                <w:rFonts w:ascii="宋体" w:hAnsi="宋体"/>
              </w:rPr>
            </w:pPr>
            <w:r>
              <w:rPr>
                <w:rFonts w:ascii="宋体" w:hAnsi="宋体"/>
              </w:rPr>
              <w:t>4</w:t>
            </w:r>
          </w:p>
        </w:tc>
        <w:tc>
          <w:tcPr>
            <w:tcW w:w="993" w:type="dxa"/>
            <w:vAlign w:val="center"/>
          </w:tcPr>
          <w:p w14:paraId="701E7AB7" w14:textId="77777777" w:rsidR="009F0280" w:rsidRDefault="009F0280">
            <w:pPr>
              <w:rPr>
                <w:rFonts w:ascii="宋体" w:hAnsi="宋体"/>
                <w:b/>
              </w:rPr>
            </w:pPr>
          </w:p>
        </w:tc>
      </w:tr>
      <w:tr w:rsidR="00000000" w14:paraId="626ACCC2" w14:textId="77777777">
        <w:trPr>
          <w:trHeight w:val="340"/>
        </w:trPr>
        <w:tc>
          <w:tcPr>
            <w:tcW w:w="675" w:type="dxa"/>
            <w:vAlign w:val="center"/>
          </w:tcPr>
          <w:p w14:paraId="064E57CB" w14:textId="77777777" w:rsidR="009F0280" w:rsidRDefault="009F0280">
            <w:pPr>
              <w:jc w:val="center"/>
              <w:rPr>
                <w:rFonts w:ascii="宋体" w:hAnsi="宋体"/>
              </w:rPr>
            </w:pPr>
            <w:r>
              <w:rPr>
                <w:rFonts w:ascii="宋体" w:hAnsi="宋体" w:hint="eastAsia"/>
              </w:rPr>
              <w:t>8</w:t>
            </w:r>
          </w:p>
        </w:tc>
        <w:tc>
          <w:tcPr>
            <w:tcW w:w="2127" w:type="dxa"/>
            <w:vAlign w:val="center"/>
          </w:tcPr>
          <w:p w14:paraId="068AA89E" w14:textId="77777777" w:rsidR="009F0280" w:rsidRDefault="009F0280">
            <w:pPr>
              <w:rPr>
                <w:rFonts w:ascii="宋体" w:hAnsi="宋体"/>
              </w:rPr>
            </w:pPr>
            <w:r>
              <w:rPr>
                <w:rFonts w:ascii="宋体" w:hAnsi="宋体"/>
              </w:rPr>
              <w:t>梯子</w:t>
            </w:r>
          </w:p>
        </w:tc>
        <w:tc>
          <w:tcPr>
            <w:tcW w:w="4394" w:type="dxa"/>
            <w:vAlign w:val="center"/>
          </w:tcPr>
          <w:p w14:paraId="10736CC6" w14:textId="77777777" w:rsidR="009F0280" w:rsidRDefault="009F0280">
            <w:pPr>
              <w:snapToGrid w:val="0"/>
              <w:spacing w:line="0" w:lineRule="atLeast"/>
              <w:rPr>
                <w:rFonts w:ascii="宋体" w:hAnsi="宋体"/>
              </w:rPr>
            </w:pPr>
            <w:r>
              <w:rPr>
                <w:rFonts w:ascii="宋体" w:hAnsi="宋体"/>
              </w:rPr>
              <w:t>5m</w:t>
            </w:r>
            <w:r>
              <w:rPr>
                <w:rFonts w:ascii="宋体" w:hAnsi="宋体"/>
              </w:rPr>
              <w:t>，</w:t>
            </w:r>
            <w:r>
              <w:rPr>
                <w:rFonts w:ascii="宋体" w:hAnsi="宋体"/>
              </w:rPr>
              <w:t>3m</w:t>
            </w:r>
          </w:p>
        </w:tc>
        <w:tc>
          <w:tcPr>
            <w:tcW w:w="709" w:type="dxa"/>
            <w:vAlign w:val="center"/>
          </w:tcPr>
          <w:p w14:paraId="3720A453" w14:textId="77777777" w:rsidR="009F0280" w:rsidRDefault="009F0280">
            <w:pPr>
              <w:snapToGrid w:val="0"/>
              <w:spacing w:line="0" w:lineRule="atLeast"/>
              <w:jc w:val="center"/>
              <w:rPr>
                <w:rFonts w:ascii="宋体" w:hAnsi="宋体"/>
              </w:rPr>
            </w:pPr>
            <w:r>
              <w:rPr>
                <w:rFonts w:ascii="宋体" w:hAnsi="宋体"/>
              </w:rPr>
              <w:t>张</w:t>
            </w:r>
          </w:p>
        </w:tc>
        <w:tc>
          <w:tcPr>
            <w:tcW w:w="708" w:type="dxa"/>
            <w:vAlign w:val="center"/>
          </w:tcPr>
          <w:p w14:paraId="7A4CC70F" w14:textId="77777777" w:rsidR="009F0280" w:rsidRDefault="009F0280">
            <w:pPr>
              <w:snapToGrid w:val="0"/>
              <w:spacing w:line="0" w:lineRule="atLeast"/>
              <w:jc w:val="center"/>
              <w:rPr>
                <w:rFonts w:ascii="宋体" w:hAnsi="宋体"/>
              </w:rPr>
            </w:pPr>
            <w:r>
              <w:rPr>
                <w:rFonts w:ascii="宋体" w:hAnsi="宋体"/>
              </w:rPr>
              <w:t>2</w:t>
            </w:r>
          </w:p>
        </w:tc>
        <w:tc>
          <w:tcPr>
            <w:tcW w:w="993" w:type="dxa"/>
            <w:vAlign w:val="center"/>
          </w:tcPr>
          <w:p w14:paraId="6E7D9284" w14:textId="77777777" w:rsidR="009F0280" w:rsidRDefault="009F0280">
            <w:pPr>
              <w:rPr>
                <w:rFonts w:ascii="宋体" w:hAnsi="宋体"/>
              </w:rPr>
            </w:pPr>
          </w:p>
        </w:tc>
      </w:tr>
      <w:tr w:rsidR="00000000" w14:paraId="3E39E061" w14:textId="77777777">
        <w:trPr>
          <w:trHeight w:val="340"/>
        </w:trPr>
        <w:tc>
          <w:tcPr>
            <w:tcW w:w="675" w:type="dxa"/>
            <w:vAlign w:val="center"/>
          </w:tcPr>
          <w:p w14:paraId="363E2397" w14:textId="77777777" w:rsidR="009F0280" w:rsidRDefault="009F0280">
            <w:pPr>
              <w:jc w:val="center"/>
              <w:rPr>
                <w:rFonts w:ascii="宋体" w:hAnsi="宋体"/>
              </w:rPr>
            </w:pPr>
            <w:r>
              <w:rPr>
                <w:rFonts w:ascii="宋体" w:hAnsi="宋体" w:hint="eastAsia"/>
              </w:rPr>
              <w:t>9</w:t>
            </w:r>
          </w:p>
        </w:tc>
        <w:tc>
          <w:tcPr>
            <w:tcW w:w="2127" w:type="dxa"/>
            <w:vAlign w:val="center"/>
          </w:tcPr>
          <w:p w14:paraId="08E82E07" w14:textId="77777777" w:rsidR="009F0280" w:rsidRDefault="009F0280">
            <w:pPr>
              <w:rPr>
                <w:rFonts w:ascii="宋体" w:hAnsi="宋体"/>
              </w:rPr>
            </w:pPr>
            <w:r>
              <w:rPr>
                <w:rFonts w:ascii="宋体" w:hAnsi="宋体"/>
              </w:rPr>
              <w:t>水平尺</w:t>
            </w:r>
          </w:p>
        </w:tc>
        <w:tc>
          <w:tcPr>
            <w:tcW w:w="4394" w:type="dxa"/>
            <w:vAlign w:val="center"/>
          </w:tcPr>
          <w:p w14:paraId="4E3A71AC" w14:textId="77777777" w:rsidR="009F0280" w:rsidRDefault="009F0280">
            <w:pPr>
              <w:rPr>
                <w:rFonts w:ascii="宋体" w:hAnsi="宋体"/>
              </w:rPr>
            </w:pPr>
          </w:p>
        </w:tc>
        <w:tc>
          <w:tcPr>
            <w:tcW w:w="709" w:type="dxa"/>
            <w:vAlign w:val="center"/>
          </w:tcPr>
          <w:p w14:paraId="3327B6FE" w14:textId="77777777" w:rsidR="009F0280" w:rsidRDefault="009F0280">
            <w:pPr>
              <w:jc w:val="center"/>
              <w:rPr>
                <w:rFonts w:ascii="宋体" w:hAnsi="宋体"/>
              </w:rPr>
            </w:pPr>
            <w:r>
              <w:rPr>
                <w:rFonts w:ascii="宋体" w:hAnsi="宋体"/>
              </w:rPr>
              <w:t>把</w:t>
            </w:r>
          </w:p>
        </w:tc>
        <w:tc>
          <w:tcPr>
            <w:tcW w:w="708" w:type="dxa"/>
            <w:vAlign w:val="center"/>
          </w:tcPr>
          <w:p w14:paraId="15A3EA25" w14:textId="77777777" w:rsidR="009F0280" w:rsidRDefault="009F0280">
            <w:pPr>
              <w:jc w:val="center"/>
              <w:rPr>
                <w:rFonts w:ascii="宋体" w:hAnsi="宋体"/>
              </w:rPr>
            </w:pPr>
            <w:r>
              <w:rPr>
                <w:rFonts w:ascii="宋体" w:hAnsi="宋体"/>
              </w:rPr>
              <w:t>2</w:t>
            </w:r>
          </w:p>
        </w:tc>
        <w:tc>
          <w:tcPr>
            <w:tcW w:w="993" w:type="dxa"/>
            <w:vAlign w:val="center"/>
          </w:tcPr>
          <w:p w14:paraId="4C5A45F0" w14:textId="77777777" w:rsidR="009F0280" w:rsidRDefault="009F0280">
            <w:pPr>
              <w:rPr>
                <w:rFonts w:ascii="宋体" w:hAnsi="宋体"/>
              </w:rPr>
            </w:pPr>
          </w:p>
        </w:tc>
      </w:tr>
      <w:tr w:rsidR="00000000" w14:paraId="009704AD" w14:textId="77777777">
        <w:trPr>
          <w:trHeight w:val="340"/>
        </w:trPr>
        <w:tc>
          <w:tcPr>
            <w:tcW w:w="675" w:type="dxa"/>
            <w:vAlign w:val="center"/>
          </w:tcPr>
          <w:p w14:paraId="4D61BB0F" w14:textId="77777777" w:rsidR="009F0280" w:rsidRDefault="009F0280">
            <w:pPr>
              <w:jc w:val="center"/>
              <w:rPr>
                <w:rFonts w:ascii="宋体" w:hAnsi="宋体"/>
              </w:rPr>
            </w:pPr>
            <w:r>
              <w:rPr>
                <w:rFonts w:ascii="宋体" w:hAnsi="宋体" w:hint="eastAsia"/>
              </w:rPr>
              <w:t>10</w:t>
            </w:r>
          </w:p>
        </w:tc>
        <w:tc>
          <w:tcPr>
            <w:tcW w:w="2127" w:type="dxa"/>
            <w:vAlign w:val="center"/>
          </w:tcPr>
          <w:p w14:paraId="395215C7" w14:textId="77777777" w:rsidR="009F0280" w:rsidRDefault="009F0280">
            <w:pPr>
              <w:rPr>
                <w:rFonts w:ascii="宋体" w:hAnsi="宋体"/>
              </w:rPr>
            </w:pPr>
            <w:r>
              <w:rPr>
                <w:rFonts w:ascii="宋体" w:hAnsi="宋体"/>
              </w:rPr>
              <w:t>产品专用工具</w:t>
            </w:r>
            <w:r>
              <w:rPr>
                <w:rFonts w:ascii="宋体" w:hAnsi="宋体"/>
              </w:rPr>
              <w:t xml:space="preserve"> </w:t>
            </w:r>
          </w:p>
        </w:tc>
        <w:tc>
          <w:tcPr>
            <w:tcW w:w="4394" w:type="dxa"/>
            <w:vAlign w:val="center"/>
          </w:tcPr>
          <w:p w14:paraId="1D1A3947" w14:textId="77777777" w:rsidR="009F0280" w:rsidRDefault="009F0280">
            <w:pPr>
              <w:rPr>
                <w:rFonts w:ascii="宋体" w:hAnsi="宋体"/>
              </w:rPr>
            </w:pPr>
          </w:p>
        </w:tc>
        <w:tc>
          <w:tcPr>
            <w:tcW w:w="709" w:type="dxa"/>
            <w:vAlign w:val="center"/>
          </w:tcPr>
          <w:p w14:paraId="1214254C" w14:textId="77777777" w:rsidR="009F0280" w:rsidRDefault="009F0280">
            <w:pPr>
              <w:jc w:val="center"/>
              <w:rPr>
                <w:rFonts w:ascii="宋体" w:hAnsi="宋体"/>
              </w:rPr>
            </w:pPr>
            <w:r>
              <w:rPr>
                <w:rFonts w:ascii="宋体" w:hAnsi="宋体"/>
              </w:rPr>
              <w:t>套</w:t>
            </w:r>
          </w:p>
        </w:tc>
        <w:tc>
          <w:tcPr>
            <w:tcW w:w="708" w:type="dxa"/>
            <w:vAlign w:val="center"/>
          </w:tcPr>
          <w:p w14:paraId="29E7998C" w14:textId="77777777" w:rsidR="009F0280" w:rsidRDefault="009F0280">
            <w:pPr>
              <w:jc w:val="center"/>
              <w:rPr>
                <w:rFonts w:ascii="宋体" w:hAnsi="宋体"/>
              </w:rPr>
            </w:pPr>
            <w:r>
              <w:rPr>
                <w:rFonts w:ascii="宋体" w:hAnsi="宋体"/>
              </w:rPr>
              <w:t>1</w:t>
            </w:r>
          </w:p>
        </w:tc>
        <w:tc>
          <w:tcPr>
            <w:tcW w:w="993" w:type="dxa"/>
            <w:vAlign w:val="center"/>
          </w:tcPr>
          <w:p w14:paraId="34FA4788" w14:textId="77777777" w:rsidR="009F0280" w:rsidRDefault="009F0280">
            <w:pPr>
              <w:rPr>
                <w:rFonts w:ascii="宋体" w:hAnsi="宋体"/>
              </w:rPr>
            </w:pPr>
          </w:p>
        </w:tc>
      </w:tr>
      <w:tr w:rsidR="00000000" w14:paraId="0598A9A6" w14:textId="77777777">
        <w:trPr>
          <w:trHeight w:val="340"/>
        </w:trPr>
        <w:tc>
          <w:tcPr>
            <w:tcW w:w="675" w:type="dxa"/>
            <w:vAlign w:val="center"/>
          </w:tcPr>
          <w:p w14:paraId="3C9B1346" w14:textId="77777777" w:rsidR="009F0280" w:rsidRDefault="009F0280">
            <w:pPr>
              <w:jc w:val="center"/>
              <w:rPr>
                <w:rFonts w:ascii="宋体" w:hAnsi="宋体"/>
              </w:rPr>
            </w:pPr>
            <w:r>
              <w:rPr>
                <w:rFonts w:ascii="宋体" w:hAnsi="宋体" w:hint="eastAsia"/>
              </w:rPr>
              <w:t>11</w:t>
            </w:r>
          </w:p>
        </w:tc>
        <w:tc>
          <w:tcPr>
            <w:tcW w:w="2127" w:type="dxa"/>
            <w:vAlign w:val="center"/>
          </w:tcPr>
          <w:p w14:paraId="243F47A3" w14:textId="77777777" w:rsidR="009F0280" w:rsidRDefault="009F0280">
            <w:pPr>
              <w:rPr>
                <w:rFonts w:ascii="宋体" w:hAnsi="宋体"/>
              </w:rPr>
            </w:pPr>
            <w:r>
              <w:rPr>
                <w:rFonts w:ascii="宋体" w:hAnsi="宋体"/>
              </w:rPr>
              <w:t>真空滤油机</w:t>
            </w:r>
          </w:p>
        </w:tc>
        <w:tc>
          <w:tcPr>
            <w:tcW w:w="4394" w:type="dxa"/>
            <w:vAlign w:val="center"/>
          </w:tcPr>
          <w:p w14:paraId="2AAC0A0A" w14:textId="77777777" w:rsidR="009F0280" w:rsidRDefault="009F0280">
            <w:pPr>
              <w:rPr>
                <w:rFonts w:ascii="宋体" w:hAnsi="宋体"/>
              </w:rPr>
            </w:pPr>
            <w:r>
              <w:rPr>
                <w:rFonts w:ascii="宋体" w:hAnsi="宋体"/>
              </w:rPr>
              <w:t>流速：</w:t>
            </w:r>
            <w:r>
              <w:rPr>
                <w:rFonts w:ascii="宋体" w:hAnsi="宋体"/>
              </w:rPr>
              <w:t xml:space="preserve">6000L/h </w:t>
            </w:r>
            <w:r>
              <w:rPr>
                <w:rFonts w:ascii="宋体" w:hAnsi="宋体"/>
              </w:rPr>
              <w:t>，真空度＜</w:t>
            </w:r>
            <w:r>
              <w:rPr>
                <w:rFonts w:ascii="宋体" w:hAnsi="宋体"/>
              </w:rPr>
              <w:t>13.3Pa</w:t>
            </w:r>
          </w:p>
        </w:tc>
        <w:tc>
          <w:tcPr>
            <w:tcW w:w="709" w:type="dxa"/>
            <w:vAlign w:val="center"/>
          </w:tcPr>
          <w:p w14:paraId="2509E299" w14:textId="77777777" w:rsidR="009F0280" w:rsidRDefault="009F0280">
            <w:pPr>
              <w:jc w:val="center"/>
              <w:rPr>
                <w:rFonts w:ascii="宋体" w:hAnsi="宋体"/>
              </w:rPr>
            </w:pPr>
            <w:r>
              <w:rPr>
                <w:rFonts w:ascii="宋体" w:hAnsi="宋体"/>
              </w:rPr>
              <w:t>套</w:t>
            </w:r>
          </w:p>
        </w:tc>
        <w:tc>
          <w:tcPr>
            <w:tcW w:w="708" w:type="dxa"/>
            <w:vAlign w:val="center"/>
          </w:tcPr>
          <w:p w14:paraId="0746CD92" w14:textId="77777777" w:rsidR="009F0280" w:rsidRDefault="009F0280">
            <w:pPr>
              <w:jc w:val="center"/>
              <w:rPr>
                <w:rFonts w:ascii="宋体" w:hAnsi="宋体"/>
              </w:rPr>
            </w:pPr>
            <w:r>
              <w:rPr>
                <w:rFonts w:ascii="宋体" w:hAnsi="宋体"/>
              </w:rPr>
              <w:t>1</w:t>
            </w:r>
          </w:p>
        </w:tc>
        <w:tc>
          <w:tcPr>
            <w:tcW w:w="993" w:type="dxa"/>
            <w:vAlign w:val="center"/>
          </w:tcPr>
          <w:p w14:paraId="4249002E" w14:textId="77777777" w:rsidR="009F0280" w:rsidRDefault="009F0280">
            <w:pPr>
              <w:rPr>
                <w:rFonts w:ascii="宋体" w:hAnsi="宋体"/>
              </w:rPr>
            </w:pPr>
          </w:p>
        </w:tc>
      </w:tr>
      <w:tr w:rsidR="00000000" w14:paraId="7FAFDC6C" w14:textId="77777777">
        <w:trPr>
          <w:trHeight w:val="340"/>
        </w:trPr>
        <w:tc>
          <w:tcPr>
            <w:tcW w:w="675" w:type="dxa"/>
            <w:vAlign w:val="center"/>
          </w:tcPr>
          <w:p w14:paraId="4CB0FCFA" w14:textId="77777777" w:rsidR="009F0280" w:rsidRDefault="009F0280">
            <w:pPr>
              <w:jc w:val="center"/>
              <w:rPr>
                <w:rFonts w:ascii="宋体" w:hAnsi="宋体"/>
              </w:rPr>
            </w:pPr>
            <w:r>
              <w:rPr>
                <w:rFonts w:ascii="宋体" w:hAnsi="宋体" w:hint="eastAsia"/>
              </w:rPr>
              <w:t>12</w:t>
            </w:r>
          </w:p>
        </w:tc>
        <w:tc>
          <w:tcPr>
            <w:tcW w:w="2127" w:type="dxa"/>
            <w:vAlign w:val="center"/>
          </w:tcPr>
          <w:p w14:paraId="3CE5DB16" w14:textId="77777777" w:rsidR="009F0280" w:rsidRDefault="009F0280">
            <w:pPr>
              <w:rPr>
                <w:rFonts w:ascii="宋体" w:hAnsi="宋体"/>
              </w:rPr>
            </w:pPr>
            <w:r>
              <w:rPr>
                <w:rFonts w:ascii="宋体" w:hAnsi="宋体"/>
              </w:rPr>
              <w:t>干燥空气发生装置</w:t>
            </w:r>
          </w:p>
        </w:tc>
        <w:tc>
          <w:tcPr>
            <w:tcW w:w="4394" w:type="dxa"/>
            <w:vAlign w:val="center"/>
          </w:tcPr>
          <w:p w14:paraId="5912B3C8" w14:textId="77777777" w:rsidR="009F0280" w:rsidRDefault="009F0280">
            <w:pPr>
              <w:rPr>
                <w:rFonts w:ascii="宋体" w:hAnsi="宋体"/>
              </w:rPr>
            </w:pPr>
            <w:r>
              <w:rPr>
                <w:rFonts w:ascii="宋体" w:hAnsi="宋体"/>
              </w:rPr>
              <w:t>流量：</w:t>
            </w:r>
            <w:r>
              <w:rPr>
                <w:rFonts w:ascii="宋体" w:hAnsi="宋体"/>
              </w:rPr>
              <w:t>3m</w:t>
            </w:r>
            <w:r>
              <w:rPr>
                <w:rFonts w:ascii="宋体" w:hAnsi="宋体"/>
                <w:vertAlign w:val="superscript"/>
              </w:rPr>
              <w:t>3</w:t>
            </w:r>
            <w:r>
              <w:rPr>
                <w:rFonts w:ascii="宋体" w:hAnsi="宋体"/>
              </w:rPr>
              <w:t>/min</w:t>
            </w:r>
            <w:r>
              <w:rPr>
                <w:rFonts w:ascii="宋体" w:hAnsi="宋体"/>
              </w:rPr>
              <w:t>，露点</w:t>
            </w:r>
            <w:r>
              <w:rPr>
                <w:rFonts w:ascii="宋体" w:hAnsi="宋体"/>
              </w:rPr>
              <w:t>-40</w:t>
            </w:r>
            <w:r>
              <w:rPr>
                <w:rFonts w:ascii="宋体" w:hAnsi="宋体" w:hint="eastAsia"/>
              </w:rPr>
              <w:t>℃</w:t>
            </w:r>
          </w:p>
        </w:tc>
        <w:tc>
          <w:tcPr>
            <w:tcW w:w="709" w:type="dxa"/>
            <w:vAlign w:val="center"/>
          </w:tcPr>
          <w:p w14:paraId="3D87E2DD" w14:textId="77777777" w:rsidR="009F0280" w:rsidRDefault="009F0280">
            <w:pPr>
              <w:jc w:val="center"/>
              <w:rPr>
                <w:rFonts w:ascii="宋体" w:hAnsi="宋体"/>
              </w:rPr>
            </w:pPr>
            <w:r>
              <w:rPr>
                <w:rFonts w:ascii="宋体" w:hAnsi="宋体"/>
              </w:rPr>
              <w:t>套</w:t>
            </w:r>
          </w:p>
        </w:tc>
        <w:tc>
          <w:tcPr>
            <w:tcW w:w="708" w:type="dxa"/>
            <w:vAlign w:val="center"/>
          </w:tcPr>
          <w:p w14:paraId="2116FEA5" w14:textId="77777777" w:rsidR="009F0280" w:rsidRDefault="009F0280">
            <w:pPr>
              <w:jc w:val="center"/>
              <w:rPr>
                <w:rFonts w:ascii="宋体" w:hAnsi="宋体"/>
              </w:rPr>
            </w:pPr>
            <w:r>
              <w:rPr>
                <w:rFonts w:ascii="宋体" w:hAnsi="宋体"/>
              </w:rPr>
              <w:t>1</w:t>
            </w:r>
          </w:p>
        </w:tc>
        <w:tc>
          <w:tcPr>
            <w:tcW w:w="993" w:type="dxa"/>
            <w:vAlign w:val="center"/>
          </w:tcPr>
          <w:p w14:paraId="0A33C8ED" w14:textId="77777777" w:rsidR="009F0280" w:rsidRDefault="009F0280">
            <w:pPr>
              <w:rPr>
                <w:rFonts w:ascii="宋体" w:hAnsi="宋体"/>
              </w:rPr>
            </w:pPr>
          </w:p>
        </w:tc>
      </w:tr>
      <w:tr w:rsidR="00000000" w14:paraId="1D4982B2" w14:textId="77777777">
        <w:trPr>
          <w:trHeight w:val="340"/>
        </w:trPr>
        <w:tc>
          <w:tcPr>
            <w:tcW w:w="675" w:type="dxa"/>
            <w:vAlign w:val="center"/>
          </w:tcPr>
          <w:p w14:paraId="18A82182" w14:textId="77777777" w:rsidR="009F0280" w:rsidRDefault="009F0280">
            <w:pPr>
              <w:jc w:val="center"/>
              <w:rPr>
                <w:rFonts w:ascii="宋体" w:hAnsi="宋体"/>
              </w:rPr>
            </w:pPr>
            <w:r>
              <w:rPr>
                <w:rFonts w:ascii="宋体" w:hAnsi="宋体" w:hint="eastAsia"/>
              </w:rPr>
              <w:t>13</w:t>
            </w:r>
          </w:p>
        </w:tc>
        <w:tc>
          <w:tcPr>
            <w:tcW w:w="2127" w:type="dxa"/>
            <w:vAlign w:val="center"/>
          </w:tcPr>
          <w:p w14:paraId="051A3EE3" w14:textId="77777777" w:rsidR="009F0280" w:rsidRDefault="009F0280">
            <w:pPr>
              <w:rPr>
                <w:rFonts w:ascii="宋体" w:hAnsi="宋体"/>
              </w:rPr>
            </w:pPr>
            <w:r>
              <w:rPr>
                <w:rFonts w:ascii="宋体" w:hAnsi="宋体"/>
              </w:rPr>
              <w:t>真空泵</w:t>
            </w:r>
          </w:p>
        </w:tc>
        <w:tc>
          <w:tcPr>
            <w:tcW w:w="4394" w:type="dxa"/>
            <w:vAlign w:val="center"/>
          </w:tcPr>
          <w:p w14:paraId="5AEB48F4" w14:textId="77777777" w:rsidR="009F0280" w:rsidRDefault="009F0280">
            <w:pPr>
              <w:rPr>
                <w:rFonts w:ascii="宋体" w:hAnsi="宋体"/>
              </w:rPr>
            </w:pPr>
            <w:r>
              <w:rPr>
                <w:rFonts w:ascii="宋体" w:hAnsi="宋体"/>
              </w:rPr>
              <w:t>抽真空能力＞</w:t>
            </w:r>
            <w:r>
              <w:rPr>
                <w:rFonts w:ascii="宋体" w:hAnsi="宋体"/>
              </w:rPr>
              <w:t>6000L/min</w:t>
            </w:r>
            <w:r>
              <w:rPr>
                <w:rFonts w:ascii="宋体" w:hAnsi="宋体" w:hint="eastAsia"/>
              </w:rPr>
              <w:t>，</w:t>
            </w:r>
            <w:r>
              <w:rPr>
                <w:rFonts w:ascii="宋体" w:hAnsi="宋体"/>
              </w:rPr>
              <w:t>真空度</w:t>
            </w:r>
            <w:r>
              <w:rPr>
                <w:rFonts w:ascii="宋体" w:hAnsi="宋体"/>
              </w:rPr>
              <w:t>≤1.3Pa</w:t>
            </w:r>
          </w:p>
        </w:tc>
        <w:tc>
          <w:tcPr>
            <w:tcW w:w="709" w:type="dxa"/>
            <w:vAlign w:val="center"/>
          </w:tcPr>
          <w:p w14:paraId="0F5AA537" w14:textId="77777777" w:rsidR="009F0280" w:rsidRDefault="009F0280">
            <w:pPr>
              <w:jc w:val="center"/>
              <w:rPr>
                <w:rFonts w:ascii="宋体" w:hAnsi="宋体"/>
              </w:rPr>
            </w:pPr>
            <w:r>
              <w:rPr>
                <w:rFonts w:ascii="宋体" w:hAnsi="宋体"/>
              </w:rPr>
              <w:t>套</w:t>
            </w:r>
          </w:p>
        </w:tc>
        <w:tc>
          <w:tcPr>
            <w:tcW w:w="708" w:type="dxa"/>
            <w:vAlign w:val="center"/>
          </w:tcPr>
          <w:p w14:paraId="2380EA07" w14:textId="77777777" w:rsidR="009F0280" w:rsidRDefault="009F0280">
            <w:pPr>
              <w:jc w:val="center"/>
              <w:rPr>
                <w:rFonts w:ascii="宋体" w:hAnsi="宋体"/>
              </w:rPr>
            </w:pPr>
            <w:r>
              <w:rPr>
                <w:rFonts w:ascii="宋体" w:hAnsi="宋体"/>
              </w:rPr>
              <w:t>1</w:t>
            </w:r>
          </w:p>
        </w:tc>
        <w:tc>
          <w:tcPr>
            <w:tcW w:w="993" w:type="dxa"/>
            <w:vAlign w:val="center"/>
          </w:tcPr>
          <w:p w14:paraId="239EC71E" w14:textId="77777777" w:rsidR="009F0280" w:rsidRDefault="009F0280">
            <w:pPr>
              <w:rPr>
                <w:rFonts w:ascii="宋体" w:hAnsi="宋体"/>
              </w:rPr>
            </w:pPr>
          </w:p>
        </w:tc>
      </w:tr>
      <w:tr w:rsidR="00000000" w14:paraId="50010BD2" w14:textId="77777777">
        <w:trPr>
          <w:trHeight w:val="340"/>
        </w:trPr>
        <w:tc>
          <w:tcPr>
            <w:tcW w:w="675" w:type="dxa"/>
            <w:tcBorders>
              <w:bottom w:val="single" w:sz="4" w:space="0" w:color="auto"/>
            </w:tcBorders>
            <w:vAlign w:val="center"/>
          </w:tcPr>
          <w:p w14:paraId="2827B45E" w14:textId="77777777" w:rsidR="009F0280" w:rsidRDefault="009F0280">
            <w:pPr>
              <w:jc w:val="center"/>
              <w:rPr>
                <w:rFonts w:ascii="宋体" w:hAnsi="宋体"/>
              </w:rPr>
            </w:pPr>
            <w:r>
              <w:rPr>
                <w:rFonts w:ascii="宋体" w:hAnsi="宋体" w:hint="eastAsia"/>
              </w:rPr>
              <w:t>14</w:t>
            </w:r>
          </w:p>
        </w:tc>
        <w:tc>
          <w:tcPr>
            <w:tcW w:w="2127" w:type="dxa"/>
            <w:tcBorders>
              <w:bottom w:val="single" w:sz="4" w:space="0" w:color="auto"/>
            </w:tcBorders>
            <w:vAlign w:val="center"/>
          </w:tcPr>
          <w:p w14:paraId="163F3B7D" w14:textId="77777777" w:rsidR="009F0280" w:rsidRDefault="009F0280">
            <w:pPr>
              <w:rPr>
                <w:rFonts w:ascii="宋体" w:hAnsi="宋体"/>
              </w:rPr>
            </w:pPr>
            <w:r>
              <w:rPr>
                <w:rFonts w:ascii="宋体" w:hAnsi="宋体" w:hint="eastAsia"/>
              </w:rPr>
              <w:t>照明</w:t>
            </w:r>
            <w:r>
              <w:rPr>
                <w:rFonts w:ascii="宋体" w:hAnsi="宋体"/>
              </w:rPr>
              <w:t>灯</w:t>
            </w:r>
          </w:p>
        </w:tc>
        <w:tc>
          <w:tcPr>
            <w:tcW w:w="4394" w:type="dxa"/>
            <w:tcBorders>
              <w:bottom w:val="single" w:sz="4" w:space="0" w:color="auto"/>
            </w:tcBorders>
            <w:vAlign w:val="center"/>
          </w:tcPr>
          <w:p w14:paraId="12D9ECE0" w14:textId="77777777" w:rsidR="009F0280" w:rsidRDefault="009F0280">
            <w:pPr>
              <w:rPr>
                <w:rFonts w:ascii="宋体" w:hAnsi="宋体"/>
              </w:rPr>
            </w:pPr>
          </w:p>
        </w:tc>
        <w:tc>
          <w:tcPr>
            <w:tcW w:w="709" w:type="dxa"/>
            <w:tcBorders>
              <w:bottom w:val="single" w:sz="4" w:space="0" w:color="auto"/>
            </w:tcBorders>
            <w:vAlign w:val="center"/>
          </w:tcPr>
          <w:p w14:paraId="4D610545" w14:textId="77777777" w:rsidR="009F0280" w:rsidRDefault="009F0280">
            <w:pPr>
              <w:jc w:val="center"/>
              <w:rPr>
                <w:rFonts w:ascii="宋体" w:hAnsi="宋体"/>
              </w:rPr>
            </w:pPr>
            <w:r>
              <w:rPr>
                <w:rFonts w:ascii="宋体" w:hAnsi="宋体"/>
              </w:rPr>
              <w:t>盏</w:t>
            </w:r>
          </w:p>
        </w:tc>
        <w:tc>
          <w:tcPr>
            <w:tcW w:w="708" w:type="dxa"/>
            <w:tcBorders>
              <w:bottom w:val="single" w:sz="4" w:space="0" w:color="auto"/>
            </w:tcBorders>
            <w:vAlign w:val="center"/>
          </w:tcPr>
          <w:p w14:paraId="1E14153D" w14:textId="77777777" w:rsidR="009F0280" w:rsidRDefault="009F0280">
            <w:pPr>
              <w:jc w:val="center"/>
              <w:rPr>
                <w:rFonts w:ascii="宋体" w:hAnsi="宋体"/>
              </w:rPr>
            </w:pPr>
            <w:r>
              <w:rPr>
                <w:rFonts w:ascii="宋体" w:hAnsi="宋体"/>
              </w:rPr>
              <w:t>2</w:t>
            </w:r>
          </w:p>
        </w:tc>
        <w:tc>
          <w:tcPr>
            <w:tcW w:w="993" w:type="dxa"/>
            <w:tcBorders>
              <w:bottom w:val="single" w:sz="4" w:space="0" w:color="auto"/>
            </w:tcBorders>
            <w:vAlign w:val="center"/>
          </w:tcPr>
          <w:p w14:paraId="037F9197" w14:textId="77777777" w:rsidR="009F0280" w:rsidRDefault="009F0280">
            <w:pPr>
              <w:rPr>
                <w:rFonts w:ascii="宋体" w:hAnsi="宋体"/>
              </w:rPr>
            </w:pPr>
          </w:p>
        </w:tc>
      </w:tr>
      <w:tr w:rsidR="00000000" w14:paraId="5A87424E" w14:textId="77777777">
        <w:trPr>
          <w:trHeight w:val="340"/>
        </w:trPr>
        <w:tc>
          <w:tcPr>
            <w:tcW w:w="9606" w:type="dxa"/>
            <w:gridSpan w:val="6"/>
            <w:tcBorders>
              <w:top w:val="single" w:sz="4" w:space="0" w:color="auto"/>
              <w:bottom w:val="single" w:sz="4" w:space="0" w:color="auto"/>
            </w:tcBorders>
            <w:shd w:val="clear" w:color="auto" w:fill="D9D9D9"/>
            <w:vAlign w:val="center"/>
          </w:tcPr>
          <w:p w14:paraId="532F5972" w14:textId="77777777" w:rsidR="009F0280" w:rsidRDefault="009F0280">
            <w:pPr>
              <w:rPr>
                <w:rFonts w:ascii="宋体" w:hAnsi="宋体"/>
                <w:b/>
              </w:rPr>
            </w:pPr>
            <w:bookmarkStart w:id="157" w:name="_Toc25807"/>
            <w:bookmarkStart w:id="158" w:name="_Toc13401"/>
            <w:r>
              <w:rPr>
                <w:rFonts w:ascii="宋体" w:hAnsi="宋体"/>
                <w:b/>
              </w:rPr>
              <w:t>（</w:t>
            </w:r>
            <w:r>
              <w:rPr>
                <w:rFonts w:ascii="宋体" w:hAnsi="宋体"/>
                <w:b/>
              </w:rPr>
              <w:t>2</w:t>
            </w:r>
            <w:r>
              <w:rPr>
                <w:rFonts w:ascii="宋体" w:hAnsi="宋体"/>
                <w:b/>
              </w:rPr>
              <w:t>）主要材料</w:t>
            </w:r>
            <w:bookmarkEnd w:id="157"/>
            <w:bookmarkEnd w:id="158"/>
          </w:p>
        </w:tc>
      </w:tr>
      <w:tr w:rsidR="00000000" w14:paraId="6F0145BC" w14:textId="77777777">
        <w:trPr>
          <w:trHeight w:val="340"/>
        </w:trPr>
        <w:tc>
          <w:tcPr>
            <w:tcW w:w="675" w:type="dxa"/>
            <w:tcBorders>
              <w:top w:val="single" w:sz="4" w:space="0" w:color="auto"/>
            </w:tcBorders>
            <w:vAlign w:val="center"/>
          </w:tcPr>
          <w:p w14:paraId="120786A7" w14:textId="77777777" w:rsidR="009F0280" w:rsidRDefault="009F0280">
            <w:pPr>
              <w:jc w:val="center"/>
              <w:rPr>
                <w:rFonts w:ascii="宋体" w:hAnsi="宋体"/>
              </w:rPr>
            </w:pPr>
            <w:r>
              <w:rPr>
                <w:rFonts w:ascii="宋体" w:hAnsi="宋体" w:hint="eastAsia"/>
              </w:rPr>
              <w:t>1</w:t>
            </w:r>
          </w:p>
        </w:tc>
        <w:tc>
          <w:tcPr>
            <w:tcW w:w="2127" w:type="dxa"/>
            <w:tcBorders>
              <w:top w:val="single" w:sz="4" w:space="0" w:color="auto"/>
            </w:tcBorders>
            <w:vAlign w:val="center"/>
          </w:tcPr>
          <w:p w14:paraId="45C55FC0" w14:textId="77777777" w:rsidR="009F0280" w:rsidRDefault="009F0280">
            <w:pPr>
              <w:rPr>
                <w:rFonts w:ascii="宋体" w:hAnsi="宋体"/>
                <w:b/>
              </w:rPr>
            </w:pPr>
            <w:r>
              <w:rPr>
                <w:rFonts w:ascii="宋体" w:hAnsi="宋体"/>
              </w:rPr>
              <w:t>白棉布</w:t>
            </w:r>
          </w:p>
        </w:tc>
        <w:tc>
          <w:tcPr>
            <w:tcW w:w="4394" w:type="dxa"/>
            <w:tcBorders>
              <w:top w:val="single" w:sz="4" w:space="0" w:color="auto"/>
            </w:tcBorders>
            <w:vAlign w:val="center"/>
          </w:tcPr>
          <w:p w14:paraId="3FF73399" w14:textId="77777777" w:rsidR="009F0280" w:rsidRDefault="009F0280">
            <w:pPr>
              <w:rPr>
                <w:rFonts w:ascii="宋体" w:hAnsi="宋体"/>
                <w:b/>
              </w:rPr>
            </w:pPr>
          </w:p>
        </w:tc>
        <w:tc>
          <w:tcPr>
            <w:tcW w:w="709" w:type="dxa"/>
            <w:tcBorders>
              <w:top w:val="single" w:sz="4" w:space="0" w:color="auto"/>
            </w:tcBorders>
            <w:vAlign w:val="center"/>
          </w:tcPr>
          <w:p w14:paraId="09834F2D" w14:textId="77777777" w:rsidR="009F0280" w:rsidRDefault="009F0280">
            <w:pPr>
              <w:jc w:val="center"/>
              <w:rPr>
                <w:rFonts w:ascii="宋体" w:hAnsi="宋体"/>
              </w:rPr>
            </w:pPr>
            <w:r>
              <w:rPr>
                <w:rFonts w:ascii="宋体" w:hAnsi="宋体"/>
              </w:rPr>
              <w:t>米</w:t>
            </w:r>
          </w:p>
        </w:tc>
        <w:tc>
          <w:tcPr>
            <w:tcW w:w="708" w:type="dxa"/>
            <w:tcBorders>
              <w:top w:val="single" w:sz="4" w:space="0" w:color="auto"/>
            </w:tcBorders>
            <w:vAlign w:val="center"/>
          </w:tcPr>
          <w:p w14:paraId="0D81159E" w14:textId="77777777" w:rsidR="009F0280" w:rsidRDefault="009F0280">
            <w:pPr>
              <w:jc w:val="center"/>
              <w:rPr>
                <w:rFonts w:ascii="宋体" w:hAnsi="宋体"/>
              </w:rPr>
            </w:pPr>
            <w:r>
              <w:rPr>
                <w:rFonts w:ascii="宋体" w:hAnsi="宋体"/>
              </w:rPr>
              <w:t>50</w:t>
            </w:r>
          </w:p>
        </w:tc>
        <w:tc>
          <w:tcPr>
            <w:tcW w:w="993" w:type="dxa"/>
            <w:tcBorders>
              <w:top w:val="single" w:sz="4" w:space="0" w:color="auto"/>
            </w:tcBorders>
            <w:vAlign w:val="center"/>
          </w:tcPr>
          <w:p w14:paraId="2C26FE94" w14:textId="77777777" w:rsidR="009F0280" w:rsidRDefault="009F0280">
            <w:pPr>
              <w:rPr>
                <w:rFonts w:ascii="宋体" w:hAnsi="宋体"/>
                <w:b/>
              </w:rPr>
            </w:pPr>
          </w:p>
        </w:tc>
      </w:tr>
      <w:tr w:rsidR="00000000" w14:paraId="7B76B61A" w14:textId="77777777">
        <w:trPr>
          <w:trHeight w:val="340"/>
        </w:trPr>
        <w:tc>
          <w:tcPr>
            <w:tcW w:w="675" w:type="dxa"/>
            <w:vAlign w:val="center"/>
          </w:tcPr>
          <w:p w14:paraId="1EDD3290" w14:textId="77777777" w:rsidR="009F0280" w:rsidRDefault="009F0280">
            <w:pPr>
              <w:jc w:val="center"/>
              <w:rPr>
                <w:rFonts w:ascii="宋体" w:hAnsi="宋体"/>
              </w:rPr>
            </w:pPr>
            <w:r>
              <w:rPr>
                <w:rFonts w:ascii="宋体" w:hAnsi="宋体" w:hint="eastAsia"/>
              </w:rPr>
              <w:t>2</w:t>
            </w:r>
          </w:p>
        </w:tc>
        <w:tc>
          <w:tcPr>
            <w:tcW w:w="2127" w:type="dxa"/>
            <w:vAlign w:val="center"/>
          </w:tcPr>
          <w:p w14:paraId="26E97C21" w14:textId="77777777" w:rsidR="009F0280" w:rsidRDefault="009F0280">
            <w:pPr>
              <w:rPr>
                <w:rFonts w:ascii="宋体" w:hAnsi="宋体"/>
                <w:b/>
              </w:rPr>
            </w:pPr>
            <w:r>
              <w:rPr>
                <w:rFonts w:ascii="宋体" w:hAnsi="宋体"/>
              </w:rPr>
              <w:t>塑料薄膜</w:t>
            </w:r>
          </w:p>
        </w:tc>
        <w:tc>
          <w:tcPr>
            <w:tcW w:w="4394" w:type="dxa"/>
            <w:vAlign w:val="center"/>
          </w:tcPr>
          <w:p w14:paraId="664BD235" w14:textId="77777777" w:rsidR="009F0280" w:rsidRDefault="009F0280">
            <w:pPr>
              <w:rPr>
                <w:rFonts w:ascii="宋体" w:hAnsi="宋体"/>
                <w:b/>
              </w:rPr>
            </w:pPr>
          </w:p>
        </w:tc>
        <w:tc>
          <w:tcPr>
            <w:tcW w:w="709" w:type="dxa"/>
            <w:vAlign w:val="center"/>
          </w:tcPr>
          <w:p w14:paraId="05CC1B64" w14:textId="77777777" w:rsidR="009F0280" w:rsidRDefault="009F0280">
            <w:pPr>
              <w:jc w:val="center"/>
              <w:rPr>
                <w:rFonts w:ascii="宋体" w:hAnsi="宋体"/>
              </w:rPr>
            </w:pPr>
          </w:p>
        </w:tc>
        <w:tc>
          <w:tcPr>
            <w:tcW w:w="708" w:type="dxa"/>
            <w:vAlign w:val="center"/>
          </w:tcPr>
          <w:p w14:paraId="02438088" w14:textId="77777777" w:rsidR="009F0280" w:rsidRDefault="009F0280">
            <w:pPr>
              <w:jc w:val="center"/>
              <w:rPr>
                <w:rFonts w:ascii="宋体" w:hAnsi="宋体"/>
              </w:rPr>
            </w:pPr>
            <w:r>
              <w:rPr>
                <w:rFonts w:ascii="宋体" w:hAnsi="宋体"/>
              </w:rPr>
              <w:t>适量</w:t>
            </w:r>
          </w:p>
        </w:tc>
        <w:tc>
          <w:tcPr>
            <w:tcW w:w="993" w:type="dxa"/>
            <w:vAlign w:val="center"/>
          </w:tcPr>
          <w:p w14:paraId="72A69388" w14:textId="77777777" w:rsidR="009F0280" w:rsidRDefault="009F0280">
            <w:pPr>
              <w:rPr>
                <w:rFonts w:ascii="宋体" w:hAnsi="宋体"/>
                <w:b/>
              </w:rPr>
            </w:pPr>
          </w:p>
        </w:tc>
      </w:tr>
      <w:tr w:rsidR="00000000" w14:paraId="5DD460C0" w14:textId="77777777">
        <w:trPr>
          <w:trHeight w:val="340"/>
        </w:trPr>
        <w:tc>
          <w:tcPr>
            <w:tcW w:w="675" w:type="dxa"/>
            <w:vAlign w:val="center"/>
          </w:tcPr>
          <w:p w14:paraId="1434F15E" w14:textId="77777777" w:rsidR="009F0280" w:rsidRDefault="009F0280">
            <w:pPr>
              <w:jc w:val="center"/>
              <w:rPr>
                <w:rFonts w:ascii="宋体" w:hAnsi="宋体"/>
              </w:rPr>
            </w:pPr>
            <w:r>
              <w:rPr>
                <w:rFonts w:ascii="宋体" w:hAnsi="宋体" w:hint="eastAsia"/>
              </w:rPr>
              <w:t>3</w:t>
            </w:r>
          </w:p>
        </w:tc>
        <w:tc>
          <w:tcPr>
            <w:tcW w:w="2127" w:type="dxa"/>
            <w:vAlign w:val="center"/>
          </w:tcPr>
          <w:p w14:paraId="4E1C689B" w14:textId="77777777" w:rsidR="009F0280" w:rsidRDefault="009F0280">
            <w:pPr>
              <w:rPr>
                <w:rFonts w:ascii="宋体" w:hAnsi="宋体"/>
              </w:rPr>
            </w:pPr>
            <w:r>
              <w:rPr>
                <w:rFonts w:ascii="宋体" w:hAnsi="宋体"/>
              </w:rPr>
              <w:t>无水乙醇</w:t>
            </w:r>
          </w:p>
        </w:tc>
        <w:tc>
          <w:tcPr>
            <w:tcW w:w="4394" w:type="dxa"/>
            <w:vAlign w:val="center"/>
          </w:tcPr>
          <w:p w14:paraId="32E5EAC2" w14:textId="77777777" w:rsidR="009F0280" w:rsidRDefault="009F0280">
            <w:pPr>
              <w:rPr>
                <w:rFonts w:ascii="宋体" w:hAnsi="宋体"/>
                <w:b/>
              </w:rPr>
            </w:pPr>
          </w:p>
        </w:tc>
        <w:tc>
          <w:tcPr>
            <w:tcW w:w="709" w:type="dxa"/>
            <w:vAlign w:val="center"/>
          </w:tcPr>
          <w:p w14:paraId="396BF642" w14:textId="77777777" w:rsidR="009F0280" w:rsidRDefault="009F0280">
            <w:pPr>
              <w:jc w:val="center"/>
              <w:rPr>
                <w:rFonts w:ascii="宋体" w:hAnsi="宋体"/>
              </w:rPr>
            </w:pPr>
            <w:r>
              <w:rPr>
                <w:rFonts w:ascii="宋体" w:hAnsi="宋体"/>
              </w:rPr>
              <w:t>瓶</w:t>
            </w:r>
          </w:p>
        </w:tc>
        <w:tc>
          <w:tcPr>
            <w:tcW w:w="708" w:type="dxa"/>
            <w:vAlign w:val="center"/>
          </w:tcPr>
          <w:p w14:paraId="7DD31D63" w14:textId="77777777" w:rsidR="009F0280" w:rsidRDefault="009F0280">
            <w:pPr>
              <w:jc w:val="center"/>
              <w:rPr>
                <w:rFonts w:ascii="宋体" w:hAnsi="宋体"/>
              </w:rPr>
            </w:pPr>
            <w:r>
              <w:rPr>
                <w:rFonts w:ascii="宋体" w:hAnsi="宋体"/>
              </w:rPr>
              <w:t>足量</w:t>
            </w:r>
          </w:p>
        </w:tc>
        <w:tc>
          <w:tcPr>
            <w:tcW w:w="993" w:type="dxa"/>
            <w:vAlign w:val="center"/>
          </w:tcPr>
          <w:p w14:paraId="271B4FE2" w14:textId="77777777" w:rsidR="009F0280" w:rsidRDefault="009F0280">
            <w:pPr>
              <w:rPr>
                <w:rFonts w:ascii="宋体" w:hAnsi="宋体"/>
                <w:b/>
              </w:rPr>
            </w:pPr>
          </w:p>
        </w:tc>
      </w:tr>
      <w:tr w:rsidR="00000000" w14:paraId="4A8974A2" w14:textId="77777777">
        <w:trPr>
          <w:trHeight w:val="340"/>
        </w:trPr>
        <w:tc>
          <w:tcPr>
            <w:tcW w:w="675" w:type="dxa"/>
            <w:vAlign w:val="center"/>
          </w:tcPr>
          <w:p w14:paraId="379082D0" w14:textId="77777777" w:rsidR="009F0280" w:rsidRDefault="009F0280">
            <w:pPr>
              <w:jc w:val="center"/>
              <w:rPr>
                <w:rFonts w:ascii="宋体" w:hAnsi="宋体"/>
              </w:rPr>
            </w:pPr>
            <w:r>
              <w:rPr>
                <w:rFonts w:ascii="宋体" w:hAnsi="宋体" w:hint="eastAsia"/>
              </w:rPr>
              <w:t>4</w:t>
            </w:r>
          </w:p>
        </w:tc>
        <w:tc>
          <w:tcPr>
            <w:tcW w:w="2127" w:type="dxa"/>
            <w:vAlign w:val="center"/>
          </w:tcPr>
          <w:p w14:paraId="3DF72FF7" w14:textId="77777777" w:rsidR="009F0280" w:rsidRDefault="009F0280">
            <w:pPr>
              <w:snapToGrid w:val="0"/>
              <w:spacing w:line="0" w:lineRule="atLeast"/>
              <w:rPr>
                <w:rFonts w:ascii="宋体" w:hAnsi="宋体"/>
              </w:rPr>
            </w:pPr>
            <w:r>
              <w:rPr>
                <w:rFonts w:ascii="宋体" w:hAnsi="宋体"/>
              </w:rPr>
              <w:t>导电脂</w:t>
            </w:r>
          </w:p>
        </w:tc>
        <w:tc>
          <w:tcPr>
            <w:tcW w:w="4394" w:type="dxa"/>
            <w:vAlign w:val="center"/>
          </w:tcPr>
          <w:p w14:paraId="4EF7FEBB" w14:textId="77777777" w:rsidR="009F0280" w:rsidRDefault="009F0280">
            <w:pPr>
              <w:rPr>
                <w:rFonts w:ascii="宋体" w:hAnsi="宋体"/>
              </w:rPr>
            </w:pPr>
          </w:p>
        </w:tc>
        <w:tc>
          <w:tcPr>
            <w:tcW w:w="709" w:type="dxa"/>
            <w:vAlign w:val="center"/>
          </w:tcPr>
          <w:p w14:paraId="1AF42A45" w14:textId="77777777" w:rsidR="009F0280" w:rsidRDefault="009F0280">
            <w:pPr>
              <w:jc w:val="center"/>
              <w:rPr>
                <w:rFonts w:ascii="宋体" w:hAnsi="宋体"/>
              </w:rPr>
            </w:pPr>
          </w:p>
        </w:tc>
        <w:tc>
          <w:tcPr>
            <w:tcW w:w="708" w:type="dxa"/>
            <w:vAlign w:val="center"/>
          </w:tcPr>
          <w:p w14:paraId="240666D8" w14:textId="77777777" w:rsidR="009F0280" w:rsidRDefault="009F0280">
            <w:pPr>
              <w:jc w:val="center"/>
              <w:rPr>
                <w:rFonts w:ascii="宋体" w:hAnsi="宋体"/>
              </w:rPr>
            </w:pPr>
            <w:r>
              <w:rPr>
                <w:rFonts w:ascii="宋体" w:hAnsi="宋体"/>
              </w:rPr>
              <w:t>1</w:t>
            </w:r>
            <w:r>
              <w:rPr>
                <w:rFonts w:ascii="宋体" w:hAnsi="宋体"/>
              </w:rPr>
              <w:t>瓶</w:t>
            </w:r>
          </w:p>
        </w:tc>
        <w:tc>
          <w:tcPr>
            <w:tcW w:w="993" w:type="dxa"/>
            <w:vAlign w:val="center"/>
          </w:tcPr>
          <w:p w14:paraId="24A434C7" w14:textId="77777777" w:rsidR="009F0280" w:rsidRDefault="009F0280">
            <w:pPr>
              <w:rPr>
                <w:rFonts w:ascii="宋体" w:hAnsi="宋体"/>
                <w:b/>
              </w:rPr>
            </w:pPr>
          </w:p>
        </w:tc>
      </w:tr>
      <w:tr w:rsidR="00000000" w14:paraId="523A976A" w14:textId="77777777">
        <w:trPr>
          <w:trHeight w:val="340"/>
        </w:trPr>
        <w:tc>
          <w:tcPr>
            <w:tcW w:w="675" w:type="dxa"/>
            <w:vAlign w:val="center"/>
          </w:tcPr>
          <w:p w14:paraId="164C497D" w14:textId="77777777" w:rsidR="009F0280" w:rsidRDefault="009F0280">
            <w:pPr>
              <w:jc w:val="center"/>
              <w:rPr>
                <w:rFonts w:ascii="宋体" w:hAnsi="宋体"/>
              </w:rPr>
            </w:pPr>
            <w:r>
              <w:rPr>
                <w:rFonts w:ascii="宋体" w:hAnsi="宋体" w:hint="eastAsia"/>
              </w:rPr>
              <w:t>5</w:t>
            </w:r>
          </w:p>
        </w:tc>
        <w:tc>
          <w:tcPr>
            <w:tcW w:w="2127" w:type="dxa"/>
            <w:vAlign w:val="center"/>
          </w:tcPr>
          <w:p w14:paraId="07AC03B3" w14:textId="77777777" w:rsidR="009F0280" w:rsidRDefault="009F0280">
            <w:pPr>
              <w:snapToGrid w:val="0"/>
              <w:spacing w:line="0" w:lineRule="atLeast"/>
              <w:rPr>
                <w:rFonts w:ascii="宋体" w:hAnsi="宋体"/>
              </w:rPr>
            </w:pPr>
            <w:r>
              <w:rPr>
                <w:rFonts w:ascii="宋体" w:hAnsi="宋体"/>
              </w:rPr>
              <w:t>厂家配供材料</w:t>
            </w:r>
          </w:p>
        </w:tc>
        <w:tc>
          <w:tcPr>
            <w:tcW w:w="4394" w:type="dxa"/>
            <w:vAlign w:val="center"/>
          </w:tcPr>
          <w:p w14:paraId="6D16A1D9" w14:textId="77777777" w:rsidR="009F0280" w:rsidRDefault="009F0280">
            <w:pPr>
              <w:rPr>
                <w:rFonts w:ascii="宋体" w:hAnsi="宋体"/>
              </w:rPr>
            </w:pPr>
          </w:p>
        </w:tc>
        <w:tc>
          <w:tcPr>
            <w:tcW w:w="709" w:type="dxa"/>
            <w:vAlign w:val="center"/>
          </w:tcPr>
          <w:p w14:paraId="184BE809" w14:textId="77777777" w:rsidR="009F0280" w:rsidRDefault="009F0280">
            <w:pPr>
              <w:rPr>
                <w:rFonts w:ascii="宋体" w:hAnsi="宋体"/>
              </w:rPr>
            </w:pPr>
          </w:p>
        </w:tc>
        <w:tc>
          <w:tcPr>
            <w:tcW w:w="708" w:type="dxa"/>
            <w:vAlign w:val="center"/>
          </w:tcPr>
          <w:p w14:paraId="331171D2" w14:textId="77777777" w:rsidR="009F0280" w:rsidRDefault="009F0280">
            <w:pPr>
              <w:jc w:val="center"/>
              <w:rPr>
                <w:rFonts w:ascii="宋体" w:hAnsi="宋体"/>
              </w:rPr>
            </w:pPr>
          </w:p>
        </w:tc>
        <w:tc>
          <w:tcPr>
            <w:tcW w:w="993" w:type="dxa"/>
            <w:vAlign w:val="center"/>
          </w:tcPr>
          <w:p w14:paraId="3F4842E1" w14:textId="77777777" w:rsidR="009F0280" w:rsidRDefault="009F0280">
            <w:pPr>
              <w:rPr>
                <w:rFonts w:ascii="宋体" w:hAnsi="宋体"/>
                <w:b/>
              </w:rPr>
            </w:pPr>
          </w:p>
        </w:tc>
      </w:tr>
    </w:tbl>
    <w:p w14:paraId="2CCFAA01" w14:textId="77777777" w:rsidR="009F0280" w:rsidRDefault="009F0280">
      <w:pPr>
        <w:rPr>
          <w:rFonts w:ascii="宋体" w:hAnsi="宋体"/>
          <w:b/>
          <w:sz w:val="28"/>
        </w:rPr>
        <w:sectPr w:rsidR="00000000">
          <w:headerReference w:type="default" r:id="rId20"/>
          <w:pgSz w:w="11906" w:h="16838"/>
          <w:pgMar w:top="1134" w:right="851" w:bottom="1134" w:left="1701" w:header="567" w:footer="567" w:gutter="0"/>
          <w:cols w:space="720"/>
          <w:docGrid w:type="linesAndChars" w:linePitch="312"/>
        </w:sectPr>
      </w:pPr>
    </w:p>
    <w:p w14:paraId="35B9C2CD" w14:textId="77777777" w:rsidR="009F0280" w:rsidRDefault="009F0280">
      <w:pPr>
        <w:pStyle w:val="1"/>
        <w:tabs>
          <w:tab w:val="center" w:pos="7143"/>
        </w:tabs>
        <w:spacing w:before="0" w:after="0"/>
        <w:ind w:left="568" w:hangingChars="202" w:hanging="568"/>
        <w:rPr>
          <w:rFonts w:hint="eastAsia"/>
        </w:rPr>
      </w:pPr>
      <w:bookmarkStart w:id="159" w:name="_Toc383719519"/>
      <w:r>
        <w:rPr>
          <w:rFonts w:hint="eastAsia"/>
          <w:sz w:val="28"/>
        </w:rPr>
        <w:lastRenderedPageBreak/>
        <w:t>附录</w:t>
      </w:r>
      <w:r>
        <w:rPr>
          <w:rFonts w:hint="eastAsia"/>
          <w:sz w:val="28"/>
        </w:rPr>
        <w:t>2</w:t>
      </w:r>
      <w:r>
        <w:rPr>
          <w:rFonts w:hint="eastAsia"/>
          <w:sz w:val="28"/>
        </w:rPr>
        <w:t>、施工现场布置图</w:t>
      </w:r>
      <w:bookmarkEnd w:id="159"/>
      <w:r>
        <w:rPr>
          <w:lang w:val="en-US" w:eastAsia="zh-CN"/>
        </w:rPr>
        <w:pict w14:anchorId="5B988F21">
          <v:shapetype id="_x0000_t32" coordsize="21600,21600" o:spt="32" o:oned="t" path="m,l21600,21600e" filled="f">
            <v:path arrowok="t" fillok="f" o:connecttype="none"/>
            <o:lock v:ext="edit" shapetype="t"/>
          </v:shapetype>
          <v:shape id="自选图形 49" o:spid="_x0000_s2088" type="#_x0000_t32" style="position:absolute;left:0;text-align:left;margin-left:608.15pt;margin-top:12.55pt;width:.05pt;height:.05pt;z-index:251654144;mso-wrap-style:square;mso-position-horizontal-relative:text;mso-position-vertical-relative:text" o:connectortype="straight"/>
        </w:pict>
      </w:r>
      <w:r>
        <w:rPr>
          <w:lang w:val="en-US" w:eastAsia="zh-CN"/>
        </w:rPr>
        <w:pict w14:anchorId="06B7D562">
          <v:shapetype id="_x0000_t202" coordsize="21600,21600" o:spt="202" path="m,l,21600r21600,l21600,xe">
            <v:stroke joinstyle="miter"/>
            <v:path gradientshapeok="t" o:connecttype="rect"/>
          </v:shapetype>
          <v:shape id="文本框 2" o:spid="_x0000_s2090" type="#_x0000_t202" style="position:absolute;left:0;text-align:left;margin-left:645.45pt;margin-top:11.55pt;width:43.05pt;height:96.35pt;z-index:251655168;mso-wrap-style:square;mso-height-percent:200;mso-position-horizontal-relative:text;mso-position-vertical-relative:tex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" filled="f" stroked="f">
            <v:textbox style="mso-fit-shape-to-text:t">
              <w:txbxContent>
                <w:p w14:paraId="04D1474D" w14:textId="77777777" w:rsidR="009F0280" w:rsidRDefault="009F0280">
                  <w:pPr>
                    <w:ind w:firstLineChars="100" w:firstLine="281"/>
                    <w:rPr>
                      <w:b/>
                      <w:sz w:val="28"/>
                    </w:rPr>
                  </w:pPr>
                </w:p>
              </w:txbxContent>
            </v:textbox>
          </v:shape>
        </w:pict>
      </w:r>
    </w:p>
    <w:p w14:paraId="32731587" w14:textId="77777777" w:rsidR="009F0280" w:rsidRDefault="009F0280">
      <w:pPr>
        <w:rPr>
          <w:rFonts w:ascii="宋体" w:hAnsi="宋体"/>
          <w:b/>
          <w:sz w:val="28"/>
        </w:rPr>
        <w:sectPr w:rsidR="00000000">
          <w:headerReference w:type="default" r:id="rId21"/>
          <w:pgSz w:w="16838" w:h="11906" w:orient="landscape"/>
          <w:pgMar w:top="1134" w:right="851" w:bottom="1134" w:left="1701" w:header="567" w:footer="567" w:gutter="0"/>
          <w:cols w:space="720"/>
          <w:docGrid w:type="linesAndChars" w:linePitch="312"/>
        </w:sectPr>
      </w:pPr>
      <w:r>
        <w:rPr>
          <w:rFonts w:ascii="宋体" w:hAnsi="宋体" w:hint="eastAsia"/>
        </w:rPr>
        <w:pict w14:anchorId="5581D5C2">
          <v:shape id="图片 77" o:spid="_x0000_s2125" type="#_x0000_t75" style="position:absolute;margin-left:256.9pt;margin-top:282.95pt;width:33.75pt;height:27.75pt;z-index:251657216;mso-wrap-style:square">
            <v:imagedata r:id="rId22" o:title=""/>
          </v:shape>
        </w:pict>
      </w:r>
      <w:r>
        <w:pict w14:anchorId="70F2666A">
          <v:roundrect id="自选图形 79" o:spid="_x0000_s2127" style="position:absolute;margin-left:195.3pt;margin-top:283.15pt;width:56.15pt;height:20.65pt;z-index:251658240;mso-wrap-style:square" arcsize="10923f">
            <v:textbox>
              <w:txbxContent>
                <w:p w14:paraId="4CD8CAEB" w14:textId="77777777" w:rsidR="009F0280" w:rsidRDefault="009F0280">
                  <w:pPr>
                    <w:spacing w:line="240" w:lineRule="exact"/>
                    <w:rPr>
                      <w:b/>
                      <w:bCs/>
                      <w:color w:val="FF0000"/>
                      <w:sz w:val="18"/>
                    </w:rPr>
                  </w:pPr>
                  <w:r>
                    <w:rPr>
                      <w:rFonts w:hint="eastAsia"/>
                      <w:b/>
                      <w:bCs/>
                      <w:color w:val="FF0000"/>
                      <w:sz w:val="18"/>
                    </w:rPr>
                    <w:t>滤油</w:t>
                  </w:r>
                  <w:r>
                    <w:rPr>
                      <w:b/>
                      <w:bCs/>
                      <w:color w:val="FF0000"/>
                      <w:sz w:val="18"/>
                    </w:rPr>
                    <w:t>设备</w:t>
                  </w:r>
                </w:p>
              </w:txbxContent>
            </v:textbox>
          </v:roundrect>
        </w:pict>
      </w:r>
      <w:r>
        <w:pict w14:anchorId="08B718B8">
          <v:shape id="图片 8" o:spid="_x0000_i1032" type="#_x0000_t75" alt="[B37321S-D0104-03]主变及35kV配电装置电气平面布置图" style="width:678pt;height:399.45pt;mso-wrap-style:square;mso-position-horizontal-relative:page;mso-position-vertical-relative:page">
            <v:imagedata r:id="rId23" o:title="[B37321S-D0104-03]主变及35kV配电装置电气平面布置图"/>
          </v:shape>
        </w:pict>
      </w:r>
      <w:r>
        <w:pict w14:anchorId="1E4FE2C7">
          <v:roundrect id="自选图形 82" o:spid="_x0000_s2130" style="position:absolute;margin-left:336.3pt;margin-top:189.9pt;width:64.35pt;height:20.65pt;z-index:251661312;mso-wrap-style:square;mso-position-horizontal-relative:text;mso-position-vertical-relative:text;v-text-anchor:top" arcsize="10923f">
            <v:textbox>
              <w:txbxContent>
                <w:p w14:paraId="36613C30" w14:textId="77777777" w:rsidR="009F0280" w:rsidRDefault="009F0280">
                  <w:pPr>
                    <w:spacing w:line="240" w:lineRule="exact"/>
                    <w:rPr>
                      <w:rFonts w:hint="eastAsia"/>
                      <w:b/>
                      <w:bCs/>
                      <w:color w:val="FF0000"/>
                      <w:sz w:val="18"/>
                    </w:rPr>
                  </w:pPr>
                  <w:r>
                    <w:rPr>
                      <w:rFonts w:hint="eastAsia"/>
                      <w:b/>
                      <w:bCs/>
                      <w:color w:val="FF0000"/>
                      <w:sz w:val="18"/>
                    </w:rPr>
                    <w:t>#2</w:t>
                  </w:r>
                  <w:r>
                    <w:rPr>
                      <w:rFonts w:hint="eastAsia"/>
                      <w:b/>
                      <w:bCs/>
                      <w:color w:val="FF0000"/>
                      <w:sz w:val="18"/>
                    </w:rPr>
                    <w:t>主变</w:t>
                  </w:r>
                  <w:r>
                    <w:rPr>
                      <w:rFonts w:hint="eastAsia"/>
                      <w:b/>
                      <w:bCs/>
                      <w:color w:val="FF0000"/>
                      <w:sz w:val="18"/>
                    </w:rPr>
                    <w:t>C</w:t>
                  </w:r>
                  <w:r>
                    <w:rPr>
                      <w:rFonts w:hint="eastAsia"/>
                      <w:b/>
                      <w:bCs/>
                      <w:color w:val="FF0000"/>
                      <w:sz w:val="18"/>
                    </w:rPr>
                    <w:t>相</w:t>
                  </w:r>
                </w:p>
              </w:txbxContent>
            </v:textbox>
          </v:roundrect>
        </w:pict>
      </w:r>
      <w:r>
        <w:pict w14:anchorId="79BB9FEA">
          <v:roundrect id="自选图形 81" o:spid="_x0000_s2129" style="position:absolute;margin-left:214.3pt;margin-top:189.4pt;width:64.35pt;height:20.65pt;z-index:251660288;mso-wrap-style:square;mso-position-horizontal-relative:text;mso-position-vertical-relative:text" arcsize="10923f">
            <v:textbox>
              <w:txbxContent>
                <w:p w14:paraId="29E7D901" w14:textId="77777777" w:rsidR="009F0280" w:rsidRDefault="009F0280">
                  <w:pPr>
                    <w:spacing w:line="240" w:lineRule="exact"/>
                    <w:rPr>
                      <w:rFonts w:hint="eastAsia"/>
                      <w:b/>
                      <w:bCs/>
                      <w:color w:val="FF0000"/>
                      <w:sz w:val="18"/>
                    </w:rPr>
                  </w:pPr>
                  <w:r>
                    <w:rPr>
                      <w:rFonts w:hint="eastAsia"/>
                      <w:b/>
                      <w:bCs/>
                      <w:color w:val="FF0000"/>
                      <w:sz w:val="18"/>
                    </w:rPr>
                    <w:t>#2</w:t>
                  </w:r>
                  <w:r>
                    <w:rPr>
                      <w:rFonts w:hint="eastAsia"/>
                      <w:b/>
                      <w:bCs/>
                      <w:color w:val="FF0000"/>
                      <w:sz w:val="18"/>
                    </w:rPr>
                    <w:t>主变</w:t>
                  </w:r>
                  <w:r>
                    <w:rPr>
                      <w:rFonts w:hint="eastAsia"/>
                      <w:b/>
                      <w:bCs/>
                      <w:color w:val="FF0000"/>
                      <w:sz w:val="18"/>
                    </w:rPr>
                    <w:t>B</w:t>
                  </w:r>
                  <w:r>
                    <w:rPr>
                      <w:rFonts w:hint="eastAsia"/>
                      <w:b/>
                      <w:bCs/>
                      <w:color w:val="FF0000"/>
                      <w:sz w:val="18"/>
                    </w:rPr>
                    <w:t>相</w:t>
                  </w:r>
                </w:p>
              </w:txbxContent>
            </v:textbox>
          </v:roundrect>
        </w:pict>
      </w:r>
      <w:r>
        <w:pict w14:anchorId="2DF2D9FB">
          <v:roundrect id="自选图形 80" o:spid="_x0000_s2128" style="position:absolute;margin-left:96.8pt;margin-top:191.15pt;width:64.35pt;height:20.65pt;z-index:251659264;mso-wrap-style:square;mso-position-horizontal-relative:text;mso-position-vertical-relative:text;v-text-anchor:top" arcsize="10923f">
            <v:textbox>
              <w:txbxContent>
                <w:p w14:paraId="50BF3A9B" w14:textId="77777777" w:rsidR="009F0280" w:rsidRDefault="009F0280">
                  <w:pPr>
                    <w:spacing w:line="240" w:lineRule="exact"/>
                    <w:rPr>
                      <w:rFonts w:hint="eastAsia"/>
                      <w:b/>
                      <w:bCs/>
                      <w:color w:val="FF0000"/>
                      <w:sz w:val="18"/>
                    </w:rPr>
                  </w:pPr>
                  <w:r>
                    <w:rPr>
                      <w:rFonts w:hint="eastAsia"/>
                      <w:b/>
                      <w:bCs/>
                      <w:color w:val="FF0000"/>
                      <w:sz w:val="18"/>
                    </w:rPr>
                    <w:t>#2</w:t>
                  </w:r>
                  <w:r>
                    <w:rPr>
                      <w:rFonts w:hint="eastAsia"/>
                      <w:b/>
                      <w:bCs/>
                      <w:color w:val="FF0000"/>
                      <w:sz w:val="18"/>
                    </w:rPr>
                    <w:t>主变</w:t>
                  </w:r>
                  <w:r>
                    <w:rPr>
                      <w:rFonts w:hint="eastAsia"/>
                      <w:b/>
                      <w:bCs/>
                      <w:color w:val="FF0000"/>
                      <w:sz w:val="18"/>
                    </w:rPr>
                    <w:t>A</w:t>
                  </w:r>
                  <w:r>
                    <w:rPr>
                      <w:rFonts w:hint="eastAsia"/>
                      <w:b/>
                      <w:bCs/>
                      <w:color w:val="FF0000"/>
                      <w:sz w:val="18"/>
                    </w:rPr>
                    <w:t>相</w:t>
                  </w:r>
                </w:p>
              </w:txbxContent>
            </v:textbox>
          </v:roundrect>
        </w:pict>
      </w:r>
    </w:p>
    <w:p w14:paraId="040DBAD5" w14:textId="77777777" w:rsidR="009F0280" w:rsidRDefault="009F0280">
      <w:pPr>
        <w:pStyle w:val="11h11stlevelSectionHeadl1"/>
        <w:shd w:val="clear" w:color="auto" w:fill="auto"/>
        <w:tabs>
          <w:tab w:val="clear" w:pos="720"/>
        </w:tabs>
        <w:spacing w:before="0" w:beforeAutospacing="0" w:after="0" w:afterAutospacing="0" w:line="360" w:lineRule="auto"/>
        <w:rPr>
          <w:rFonts w:hAnsi="黑体" w:cs="Arial" w:hint="eastAsia"/>
          <w:sz w:val="28"/>
          <w:szCs w:val="28"/>
        </w:rPr>
      </w:pPr>
      <w:bookmarkStart w:id="160" w:name="_Toc383719520"/>
      <w:r>
        <w:rPr>
          <w:rFonts w:hint="eastAsia"/>
          <w:sz w:val="28"/>
        </w:rPr>
        <w:lastRenderedPageBreak/>
        <w:t>附录</w:t>
      </w:r>
      <w:r>
        <w:rPr>
          <w:rFonts w:hint="eastAsia"/>
          <w:sz w:val="28"/>
        </w:rPr>
        <w:t>3</w:t>
      </w:r>
      <w:r>
        <w:rPr>
          <w:rFonts w:hint="eastAsia"/>
          <w:sz w:val="28"/>
        </w:rPr>
        <w:t>、</w:t>
      </w:r>
      <w:r>
        <w:rPr>
          <w:rFonts w:hint="eastAsia"/>
          <w:sz w:val="28"/>
        </w:rPr>
        <w:t>25</w:t>
      </w:r>
      <w:r>
        <w:rPr>
          <w:rFonts w:hint="eastAsia"/>
          <w:sz w:val="28"/>
        </w:rPr>
        <w:t>t</w:t>
      </w:r>
      <w:r>
        <w:rPr>
          <w:rFonts w:hint="eastAsia"/>
          <w:sz w:val="28"/>
        </w:rPr>
        <w:t>吊车性能表</w:t>
      </w:r>
      <w:bookmarkEnd w:id="160"/>
    </w:p>
    <w:p w14:paraId="1DC5283E" w14:textId="77777777" w:rsidR="009F0280" w:rsidRDefault="009F0280">
      <w:pPr>
        <w:rPr>
          <w:rFonts w:hint="eastAsia"/>
        </w:rPr>
      </w:pPr>
      <w:r>
        <w:rPr>
          <w:rFonts w:hint="eastAsia"/>
        </w:rPr>
        <w:pict w14:anchorId="733BFA92">
          <v:shape id="图片 5" o:spid="_x0000_i1033" type="#_x0000_t75" style="width:727.5pt;height:426.7pt;mso-wrap-style:square;mso-position-horizontal-relative:page;mso-position-vertical-relative:page">
            <v:imagedata r:id="rId24" o:title=""/>
          </v:shape>
        </w:pict>
      </w:r>
    </w:p>
    <w:sectPr w:rsidR="00000000">
      <w:headerReference w:type="default" r:id="rId25"/>
      <w:pgSz w:w="16838" w:h="11906" w:orient="landscape"/>
      <w:pgMar w:top="1701" w:right="1134" w:bottom="851" w:left="1134" w:header="567" w:footer="567" w:gutter="0"/>
      <w:cols w:space="720"/>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416D6A" w14:textId="77777777" w:rsidR="009F0280" w:rsidRDefault="009F0280">
      <w:pPr>
        <w:spacing w:line="240" w:lineRule="auto"/>
      </w:pPr>
      <w:r>
        <w:separator/>
      </w:r>
    </w:p>
  </w:endnote>
  <w:endnote w:type="continuationSeparator" w:id="0">
    <w:p w14:paraId="5B8CA88F" w14:textId="77777777" w:rsidR="009F0280" w:rsidRDefault="009F02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Tms Romn 15cpi">
    <w:altName w:val="Lucida Console"/>
    <w:charset w:val="00"/>
    <w:family w:val="modern"/>
    <w:pitch w:val="default"/>
    <w:sig w:usb0="00000000"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仿宋_GB2312">
    <w:altName w:val="仿宋"/>
    <w:charset w:val="86"/>
    <w:family w:val="modern"/>
    <w:pitch w:val="default"/>
    <w:sig w:usb0="00000001" w:usb1="080E0000" w:usb2="00000000" w:usb3="00000000" w:csb0="00040000" w:csb1="00000000"/>
  </w:font>
  <w:font w:name="仿宋">
    <w:panose1 w:val="02010609060101010101"/>
    <w:charset w:val="86"/>
    <w:family w:val="modern"/>
    <w:pitch w:val="fixed"/>
    <w:sig w:usb0="800002BF" w:usb1="38CF7CFA" w:usb2="00000016" w:usb3="00000000" w:csb0="00040001" w:csb1="00000000"/>
  </w:font>
  <w:font w:name="华文仿宋">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楷体_GB2312">
    <w:altName w:val="楷体"/>
    <w:charset w:val="86"/>
    <w:family w:val="modern"/>
    <w:pitch w:val="default"/>
    <w:sig w:usb0="00000001" w:usb1="080E0000" w:usb2="00000000" w:usb3="00000000" w:csb0="00040000"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418F3A" w14:textId="77777777" w:rsidR="009F0280" w:rsidRDefault="009F0280">
    <w:pPr>
      <w:pStyle w:val="af5"/>
      <w:jc w:val="center"/>
    </w:pPr>
    <w:r>
      <w:rPr>
        <w:rFonts w:hint="eastAsia"/>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17D38C" w14:textId="77777777" w:rsidR="009F0280" w:rsidRDefault="009F0280">
    <w:pPr>
      <w:pStyle w:val="af5"/>
      <w:jc w:val="center"/>
    </w:pPr>
    <w:r>
      <w:rPr>
        <w:rFonts w:hint="eastAsia"/>
      </w:rPr>
      <w:t>-</w:t>
    </w:r>
    <w:r>
      <w:fldChar w:fldCharType="begin"/>
    </w:r>
    <w:r>
      <w:rPr>
        <w:rStyle w:val="a7"/>
      </w:rPr>
      <w:instrText xml:space="preserve"> PAGE </w:instrText>
    </w:r>
    <w:r>
      <w:fldChar w:fldCharType="separate"/>
    </w:r>
    <w:r>
      <w:rPr>
        <w:rStyle w:val="a7"/>
        <w:lang w:val="en-US" w:eastAsia="zh-CN"/>
      </w:rPr>
      <w:t>17</w:t>
    </w:r>
    <w:r>
      <w:fldChar w:fldCharType="end"/>
    </w:r>
    <w:r>
      <w:rPr>
        <w:rFonts w:hint="eastAsia"/>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A0E2DB" w14:textId="77777777" w:rsidR="009F0280" w:rsidRDefault="009F0280">
      <w:pPr>
        <w:spacing w:line="240" w:lineRule="auto"/>
      </w:pPr>
      <w:r>
        <w:separator/>
      </w:r>
    </w:p>
  </w:footnote>
  <w:footnote w:type="continuationSeparator" w:id="0">
    <w:p w14:paraId="07161033" w14:textId="77777777" w:rsidR="009F0280" w:rsidRDefault="009F028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C5FCDE" w14:textId="77777777" w:rsidR="009F0280" w:rsidRDefault="009F0280">
    <w:pPr>
      <w:pStyle w:val="a5"/>
      <w:pBdr>
        <w:bottom w:val="single" w:sz="4" w:space="1" w:color="auto"/>
      </w:pBdr>
      <w:spacing w:line="240" w:lineRule="auto"/>
      <w:rPr>
        <w:rFonts w:ascii="宋体" w:hAnsi="宋体"/>
        <w:sz w:val="21"/>
      </w:rPr>
    </w:pPr>
    <w:r>
      <w:rPr>
        <w:rFonts w:ascii="宋体" w:hAnsi="宋体" w:hint="eastAsia"/>
        <w:sz w:val="21"/>
        <w:szCs w:val="21"/>
      </w:rPr>
      <w:t>江苏宿豫东</w:t>
    </w:r>
    <w:r>
      <w:rPr>
        <w:rFonts w:ascii="宋体" w:hAnsi="宋体" w:hint="eastAsia"/>
        <w:sz w:val="21"/>
        <w:szCs w:val="21"/>
      </w:rPr>
      <w:t>500kV</w:t>
    </w:r>
    <w:r>
      <w:rPr>
        <w:rFonts w:ascii="宋体" w:hAnsi="宋体" w:hint="eastAsia"/>
        <w:sz w:val="21"/>
        <w:szCs w:val="21"/>
      </w:rPr>
      <w:t>变电站新建工程</w:t>
    </w:r>
    <w:r>
      <w:rPr>
        <w:rFonts w:ascii="宋体" w:hAnsi="宋体" w:hint="eastAsia"/>
        <w:sz w:val="21"/>
        <w:szCs w:val="21"/>
      </w:rPr>
      <w:t xml:space="preserve">     </w:t>
    </w:r>
    <w:r>
      <w:rPr>
        <w:rFonts w:ascii="宋体" w:hAnsi="宋体" w:hint="eastAsia"/>
        <w:sz w:val="21"/>
        <w:szCs w:val="21"/>
      </w:rPr>
      <w:t xml:space="preserve">        </w:t>
    </w:r>
    <w:r>
      <w:rPr>
        <w:rFonts w:ascii="宋体" w:hAnsi="宋体" w:hint="eastAsia"/>
        <w:sz w:val="21"/>
        <w:szCs w:val="21"/>
      </w:rPr>
      <w:t xml:space="preserve">     </w:t>
    </w:r>
    <w:r>
      <w:rPr>
        <w:rFonts w:ascii="宋体" w:hAnsi="宋体" w:hint="eastAsia"/>
        <w:sz w:val="21"/>
      </w:rPr>
      <w:t xml:space="preserve">             </w:t>
    </w:r>
    <w:r>
      <w:rPr>
        <w:rFonts w:ascii="宋体" w:hAnsi="宋体" w:hint="eastAsia"/>
        <w:sz w:val="21"/>
      </w:rPr>
      <w:t>主变压器安装专项施工方案</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A25F05" w14:textId="77777777" w:rsidR="009F0280" w:rsidRDefault="009F0280">
    <w:pPr>
      <w:pStyle w:val="a5"/>
      <w:pBdr>
        <w:bottom w:val="single" w:sz="4" w:space="1" w:color="auto"/>
      </w:pBdr>
      <w:spacing w:line="240" w:lineRule="auto"/>
      <w:rPr>
        <w:rFonts w:ascii="宋体" w:hAnsi="宋体"/>
        <w:sz w:val="21"/>
      </w:rPr>
    </w:pPr>
    <w:r>
      <w:rPr>
        <w:rFonts w:ascii="宋体" w:hAnsi="宋体" w:hint="eastAsia"/>
        <w:sz w:val="21"/>
        <w:szCs w:val="21"/>
      </w:rPr>
      <w:t>江苏宿豫东</w:t>
    </w:r>
    <w:r>
      <w:rPr>
        <w:rFonts w:ascii="宋体" w:hAnsi="宋体" w:hint="eastAsia"/>
        <w:sz w:val="21"/>
        <w:szCs w:val="21"/>
      </w:rPr>
      <w:t>500kV</w:t>
    </w:r>
    <w:r>
      <w:rPr>
        <w:rFonts w:ascii="宋体" w:hAnsi="宋体" w:hint="eastAsia"/>
        <w:sz w:val="21"/>
        <w:szCs w:val="21"/>
      </w:rPr>
      <w:t>变电站新建工程</w:t>
    </w:r>
    <w:r>
      <w:rPr>
        <w:rFonts w:ascii="宋体" w:hAnsi="宋体" w:hint="eastAsia"/>
        <w:sz w:val="21"/>
      </w:rPr>
      <w:t xml:space="preserve">                                                            </w:t>
    </w:r>
    <w:r>
      <w:rPr>
        <w:rFonts w:ascii="宋体" w:hAnsi="宋体" w:hint="eastAsia"/>
        <w:sz w:val="21"/>
      </w:rPr>
      <w:t>主变压器安装施工方案</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68A2B" w14:textId="77777777" w:rsidR="009F0280" w:rsidRDefault="009F0280">
    <w:pPr>
      <w:pStyle w:val="a5"/>
      <w:pBdr>
        <w:bottom w:val="single" w:sz="4" w:space="1" w:color="auto"/>
      </w:pBdr>
      <w:spacing w:line="240" w:lineRule="auto"/>
      <w:rPr>
        <w:rFonts w:ascii="宋体" w:hAnsi="宋体"/>
        <w:sz w:val="21"/>
      </w:rPr>
    </w:pPr>
    <w:r>
      <w:rPr>
        <w:rFonts w:ascii="宋体" w:hAnsi="宋体" w:hint="eastAsia"/>
        <w:sz w:val="21"/>
        <w:szCs w:val="21"/>
      </w:rPr>
      <w:t>江苏宿豫东</w:t>
    </w:r>
    <w:r>
      <w:rPr>
        <w:rFonts w:ascii="宋体" w:hAnsi="宋体" w:hint="eastAsia"/>
        <w:sz w:val="21"/>
        <w:szCs w:val="21"/>
      </w:rPr>
      <w:t>500kV</w:t>
    </w:r>
    <w:r>
      <w:rPr>
        <w:rFonts w:ascii="宋体" w:hAnsi="宋体" w:hint="eastAsia"/>
        <w:sz w:val="21"/>
        <w:szCs w:val="21"/>
      </w:rPr>
      <w:t>变电站新建工程</w:t>
    </w:r>
    <w:r>
      <w:rPr>
        <w:rFonts w:ascii="宋体" w:hAnsi="宋体" w:hint="eastAsia"/>
        <w:sz w:val="21"/>
      </w:rPr>
      <w:t xml:space="preserve">                  </w:t>
    </w:r>
    <w:r>
      <w:rPr>
        <w:rFonts w:ascii="宋体" w:hAnsi="宋体" w:hint="eastAsia"/>
        <w:sz w:val="21"/>
      </w:rPr>
      <w:t>主变压器安装施工方案</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03FEE" w14:textId="77777777" w:rsidR="009F0280" w:rsidRDefault="009F0280">
    <w:pPr>
      <w:pStyle w:val="a5"/>
      <w:pBdr>
        <w:bottom w:val="single" w:sz="4" w:space="1" w:color="auto"/>
      </w:pBdr>
      <w:spacing w:line="240" w:lineRule="auto"/>
      <w:rPr>
        <w:rFonts w:ascii="宋体" w:hAnsi="宋体"/>
        <w:sz w:val="21"/>
      </w:rPr>
    </w:pPr>
    <w:r>
      <w:rPr>
        <w:rFonts w:ascii="宋体" w:hAnsi="宋体" w:hint="eastAsia"/>
        <w:sz w:val="21"/>
        <w:szCs w:val="21"/>
      </w:rPr>
      <w:t>江苏宿豫东</w:t>
    </w:r>
    <w:r>
      <w:rPr>
        <w:rFonts w:ascii="宋体" w:hAnsi="宋体" w:hint="eastAsia"/>
        <w:sz w:val="21"/>
        <w:szCs w:val="21"/>
      </w:rPr>
      <w:t>500kV</w:t>
    </w:r>
    <w:r>
      <w:rPr>
        <w:rFonts w:ascii="宋体" w:hAnsi="宋体" w:hint="eastAsia"/>
        <w:sz w:val="21"/>
        <w:szCs w:val="21"/>
      </w:rPr>
      <w:t>变电站新建工程</w:t>
    </w:r>
    <w:r>
      <w:rPr>
        <w:rFonts w:ascii="宋体" w:hAnsi="宋体" w:hint="eastAsia"/>
        <w:sz w:val="21"/>
      </w:rPr>
      <w:t xml:space="preserve">                                                                </w:t>
    </w:r>
    <w:r>
      <w:rPr>
        <w:rFonts w:ascii="宋体" w:hAnsi="宋体" w:hint="eastAsia"/>
        <w:sz w:val="21"/>
      </w:rPr>
      <w:t>主变压器安装施工方案</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69720" w14:textId="77777777" w:rsidR="009F0280" w:rsidRDefault="009F0280">
    <w:pPr>
      <w:pStyle w:val="a5"/>
      <w:pBdr>
        <w:bottom w:val="single" w:sz="4" w:space="1" w:color="auto"/>
      </w:pBdr>
      <w:spacing w:line="240" w:lineRule="auto"/>
      <w:rPr>
        <w:rFonts w:ascii="宋体" w:hAnsi="宋体"/>
        <w:sz w:val="21"/>
      </w:rPr>
    </w:pPr>
    <w:r>
      <w:rPr>
        <w:rFonts w:ascii="宋体" w:hAnsi="宋体" w:hint="eastAsia"/>
        <w:sz w:val="21"/>
        <w:szCs w:val="21"/>
      </w:rPr>
      <w:t>江苏宿豫东</w:t>
    </w:r>
    <w:r>
      <w:rPr>
        <w:rFonts w:ascii="宋体" w:hAnsi="宋体" w:hint="eastAsia"/>
        <w:sz w:val="21"/>
        <w:szCs w:val="21"/>
      </w:rPr>
      <w:t>500kV</w:t>
    </w:r>
    <w:r>
      <w:rPr>
        <w:rFonts w:ascii="宋体" w:hAnsi="宋体" w:hint="eastAsia"/>
        <w:sz w:val="21"/>
        <w:szCs w:val="21"/>
      </w:rPr>
      <w:t>变电站新建工程</w:t>
    </w:r>
    <w:r>
      <w:rPr>
        <w:rFonts w:ascii="宋体" w:hAnsi="宋体" w:hint="eastAsia"/>
        <w:sz w:val="21"/>
      </w:rPr>
      <w:t xml:space="preserve">                      </w:t>
    </w:r>
    <w:r>
      <w:rPr>
        <w:rFonts w:ascii="宋体" w:hAnsi="宋体" w:hint="eastAsia"/>
        <w:sz w:val="21"/>
      </w:rPr>
      <w:t>主变压器安装施工方案</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lvl w:ilvl="0">
      <w:start w:val="1"/>
      <w:numFmt w:val="decimal"/>
      <w:suff w:val="nothing"/>
      <w:lvlText w:val="6.%1、"/>
      <w:lvlJc w:val="left"/>
      <w:pPr>
        <w:ind w:left="1129"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 w15:restartNumberingAfterBreak="0">
    <w:nsid w:val="00000009"/>
    <w:multiLevelType w:val="multilevel"/>
    <w:tmpl w:val="00000009"/>
    <w:lvl w:ilvl="0">
      <w:start w:val="1"/>
      <w:numFmt w:val="decimal"/>
      <w:suff w:val="nothing"/>
      <w:lvlText w:val="7.2.%1、"/>
      <w:lvlJc w:val="left"/>
      <w:pPr>
        <w:ind w:left="1129"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 w15:restartNumberingAfterBreak="0">
    <w:nsid w:val="00000010"/>
    <w:multiLevelType w:val="multilevel"/>
    <w:tmpl w:val="00000010"/>
    <w:lvl w:ilvl="0">
      <w:start w:val="1"/>
      <w:numFmt w:val="decimal"/>
      <w:suff w:val="nothing"/>
      <w:lvlText w:val="6.14.%1、"/>
      <w:lvlJc w:val="left"/>
      <w:pPr>
        <w:ind w:left="900" w:hanging="420"/>
      </w:pPr>
      <w:rPr>
        <w:rFonts w:hint="eastAsia"/>
      </w:rPr>
    </w:lvl>
    <w:lvl w:ilvl="1">
      <w:start w:val="1"/>
      <w:numFmt w:val="lowerLetter"/>
      <w:lvlText w:val="%2)"/>
      <w:lvlJc w:val="left"/>
      <w:pPr>
        <w:ind w:left="1320" w:hanging="420"/>
      </w:pPr>
      <w:rPr>
        <w:rFonts w:hint="eastAsia"/>
      </w:rPr>
    </w:lvl>
    <w:lvl w:ilvl="2">
      <w:start w:val="1"/>
      <w:numFmt w:val="lowerRoman"/>
      <w:lvlText w:val="%3."/>
      <w:lvlJc w:val="right"/>
      <w:pPr>
        <w:ind w:left="1740" w:hanging="420"/>
      </w:pPr>
      <w:rPr>
        <w:rFonts w:hint="eastAsia"/>
      </w:rPr>
    </w:lvl>
    <w:lvl w:ilvl="3">
      <w:start w:val="1"/>
      <w:numFmt w:val="decimal"/>
      <w:lvlText w:val="%4."/>
      <w:lvlJc w:val="left"/>
      <w:pPr>
        <w:ind w:left="2160" w:hanging="420"/>
      </w:pPr>
      <w:rPr>
        <w:rFonts w:hint="eastAsia"/>
      </w:rPr>
    </w:lvl>
    <w:lvl w:ilvl="4">
      <w:start w:val="1"/>
      <w:numFmt w:val="lowerLetter"/>
      <w:lvlText w:val="%5)"/>
      <w:lvlJc w:val="left"/>
      <w:pPr>
        <w:ind w:left="2580" w:hanging="420"/>
      </w:pPr>
      <w:rPr>
        <w:rFonts w:hint="eastAsia"/>
      </w:rPr>
    </w:lvl>
    <w:lvl w:ilvl="5">
      <w:start w:val="1"/>
      <w:numFmt w:val="lowerRoman"/>
      <w:lvlText w:val="%6."/>
      <w:lvlJc w:val="right"/>
      <w:pPr>
        <w:ind w:left="3000" w:hanging="420"/>
      </w:pPr>
      <w:rPr>
        <w:rFonts w:hint="eastAsia"/>
      </w:rPr>
    </w:lvl>
    <w:lvl w:ilvl="6">
      <w:start w:val="1"/>
      <w:numFmt w:val="decimal"/>
      <w:lvlText w:val="%7."/>
      <w:lvlJc w:val="left"/>
      <w:pPr>
        <w:ind w:left="3420" w:hanging="420"/>
      </w:pPr>
      <w:rPr>
        <w:rFonts w:hint="eastAsia"/>
      </w:rPr>
    </w:lvl>
    <w:lvl w:ilvl="7">
      <w:start w:val="1"/>
      <w:numFmt w:val="lowerLetter"/>
      <w:lvlText w:val="%8)"/>
      <w:lvlJc w:val="left"/>
      <w:pPr>
        <w:ind w:left="3840" w:hanging="420"/>
      </w:pPr>
      <w:rPr>
        <w:rFonts w:hint="eastAsia"/>
      </w:rPr>
    </w:lvl>
    <w:lvl w:ilvl="8">
      <w:start w:val="1"/>
      <w:numFmt w:val="lowerRoman"/>
      <w:lvlText w:val="%9."/>
      <w:lvlJc w:val="right"/>
      <w:pPr>
        <w:ind w:left="4260" w:hanging="420"/>
      </w:pPr>
      <w:rPr>
        <w:rFonts w:hint="eastAsia"/>
      </w:rPr>
    </w:lvl>
  </w:abstractNum>
  <w:abstractNum w:abstractNumId="3" w15:restartNumberingAfterBreak="0">
    <w:nsid w:val="00000014"/>
    <w:multiLevelType w:val="multilevel"/>
    <w:tmpl w:val="00000014"/>
    <w:lvl w:ilvl="0">
      <w:start w:val="1"/>
      <w:numFmt w:val="japaneseCounting"/>
      <w:lvlText w:val="%1、"/>
      <w:lvlJc w:val="left"/>
      <w:pPr>
        <w:tabs>
          <w:tab w:val="num" w:pos="839"/>
        </w:tabs>
        <w:ind w:left="839" w:hanging="419"/>
      </w:pPr>
      <w:rPr>
        <w:rFonts w:ascii="Times New Roman" w:eastAsia="Times New Roman" w:hAnsi="Times New Roman"/>
        <w:b w:val="0"/>
        <w:i w:val="0"/>
        <w:sz w:val="28"/>
      </w:rPr>
    </w:lvl>
    <w:lvl w:ilvl="1">
      <w:start w:val="1"/>
      <w:numFmt w:val="decimal"/>
      <w:lvlText w:val="%2)"/>
      <w:lvlJc w:val="left"/>
      <w:pPr>
        <w:tabs>
          <w:tab w:val="num" w:pos="1259"/>
        </w:tabs>
        <w:ind w:left="1259" w:hanging="420"/>
      </w:pPr>
      <w:rPr>
        <w:rFonts w:ascii="宋体" w:eastAsia="宋体" w:hAnsi="宋体" w:hint="eastAsia"/>
        <w:b w:val="0"/>
        <w:i w:val="0"/>
        <w:sz w:val="20"/>
      </w:rPr>
    </w:lvl>
    <w:lvl w:ilvl="2">
      <w:start w:val="1"/>
      <w:numFmt w:val="decimal"/>
      <w:lvlText w:val="(%3)"/>
      <w:lvlJc w:val="left"/>
      <w:pPr>
        <w:tabs>
          <w:tab w:val="num" w:pos="0"/>
        </w:tabs>
        <w:ind w:left="1678" w:hanging="419"/>
      </w:pPr>
      <w:rPr>
        <w:rFonts w:ascii="宋体" w:eastAsia="宋体" w:hAnsi="宋体" w:hint="eastAsia"/>
        <w:b w:val="0"/>
        <w:i w:val="0"/>
        <w:sz w:val="20"/>
      </w:rPr>
    </w:lvl>
    <w:lvl w:ilvl="3">
      <w:start w:val="1"/>
      <w:numFmt w:val="decimal"/>
      <w:lvlText w:val="%4."/>
      <w:lvlJc w:val="left"/>
      <w:pPr>
        <w:tabs>
          <w:tab w:val="num" w:pos="2098"/>
        </w:tabs>
        <w:ind w:left="2098" w:hanging="420"/>
      </w:pPr>
      <w:rPr>
        <w:rFonts w:hint="eastAsia"/>
      </w:rPr>
    </w:lvl>
    <w:lvl w:ilvl="4">
      <w:start w:val="1"/>
      <w:numFmt w:val="lowerLetter"/>
      <w:lvlText w:val="%5)"/>
      <w:lvlJc w:val="left"/>
      <w:pPr>
        <w:tabs>
          <w:tab w:val="num" w:pos="2517"/>
        </w:tabs>
        <w:ind w:left="2517" w:hanging="419"/>
      </w:pPr>
      <w:rPr>
        <w:rFonts w:eastAsia="宋体" w:hint="eastAsia"/>
        <w:sz w:val="21"/>
      </w:rPr>
    </w:lvl>
    <w:lvl w:ilvl="5">
      <w:start w:val="1"/>
      <w:numFmt w:val="lowerRoman"/>
      <w:lvlText w:val="%6."/>
      <w:lvlJc w:val="right"/>
      <w:pPr>
        <w:tabs>
          <w:tab w:val="num" w:pos="2942"/>
        </w:tabs>
        <w:ind w:left="2937" w:hanging="420"/>
      </w:pPr>
      <w:rPr>
        <w:rFonts w:hint="eastAsia"/>
      </w:rPr>
    </w:lvl>
    <w:lvl w:ilvl="6">
      <w:start w:val="1"/>
      <w:numFmt w:val="decimal"/>
      <w:lvlText w:val="%7."/>
      <w:lvlJc w:val="left"/>
      <w:pPr>
        <w:tabs>
          <w:tab w:val="num" w:pos="3362"/>
        </w:tabs>
        <w:ind w:left="3356" w:hanging="414"/>
      </w:pPr>
      <w:rPr>
        <w:rFonts w:hint="eastAsia"/>
      </w:rPr>
    </w:lvl>
    <w:lvl w:ilvl="7">
      <w:start w:val="1"/>
      <w:numFmt w:val="lowerLetter"/>
      <w:lvlText w:val="%8)"/>
      <w:lvlJc w:val="left"/>
      <w:pPr>
        <w:tabs>
          <w:tab w:val="num" w:pos="3781"/>
        </w:tabs>
        <w:ind w:left="3776" w:hanging="414"/>
      </w:pPr>
      <w:rPr>
        <w:rFonts w:hint="eastAsia"/>
      </w:rPr>
    </w:lvl>
    <w:lvl w:ilvl="8">
      <w:start w:val="1"/>
      <w:numFmt w:val="lowerRoman"/>
      <w:lvlText w:val="%9."/>
      <w:lvlJc w:val="right"/>
      <w:pPr>
        <w:tabs>
          <w:tab w:val="num" w:pos="4201"/>
        </w:tabs>
        <w:ind w:left="4201" w:hanging="420"/>
      </w:pPr>
      <w:rPr>
        <w:rFonts w:hint="eastAsia"/>
      </w:rPr>
    </w:lvl>
  </w:abstractNum>
  <w:abstractNum w:abstractNumId="4" w15:restartNumberingAfterBreak="0">
    <w:nsid w:val="00000017"/>
    <w:multiLevelType w:val="multilevel"/>
    <w:tmpl w:val="00000017"/>
    <w:lvl w:ilvl="0">
      <w:start w:val="1"/>
      <w:numFmt w:val="decimal"/>
      <w:suff w:val="nothing"/>
      <w:lvlText w:val="6.15.%1、"/>
      <w:lvlJc w:val="left"/>
      <w:pPr>
        <w:ind w:left="900" w:hanging="420"/>
      </w:pPr>
      <w:rPr>
        <w:rFonts w:hint="eastAsia"/>
      </w:rPr>
    </w:lvl>
    <w:lvl w:ilvl="1">
      <w:start w:val="1"/>
      <w:numFmt w:val="lowerLetter"/>
      <w:lvlText w:val="%2)"/>
      <w:lvlJc w:val="left"/>
      <w:pPr>
        <w:ind w:left="1320" w:hanging="420"/>
      </w:pPr>
      <w:rPr>
        <w:rFonts w:hint="eastAsia"/>
      </w:rPr>
    </w:lvl>
    <w:lvl w:ilvl="2">
      <w:start w:val="1"/>
      <w:numFmt w:val="lowerRoman"/>
      <w:lvlText w:val="%3."/>
      <w:lvlJc w:val="right"/>
      <w:pPr>
        <w:ind w:left="1740" w:hanging="420"/>
      </w:pPr>
      <w:rPr>
        <w:rFonts w:hint="eastAsia"/>
      </w:rPr>
    </w:lvl>
    <w:lvl w:ilvl="3">
      <w:start w:val="1"/>
      <w:numFmt w:val="decimal"/>
      <w:lvlText w:val="%4."/>
      <w:lvlJc w:val="left"/>
      <w:pPr>
        <w:ind w:left="2160" w:hanging="420"/>
      </w:pPr>
      <w:rPr>
        <w:rFonts w:hint="eastAsia"/>
      </w:rPr>
    </w:lvl>
    <w:lvl w:ilvl="4">
      <w:start w:val="1"/>
      <w:numFmt w:val="lowerLetter"/>
      <w:lvlText w:val="%5)"/>
      <w:lvlJc w:val="left"/>
      <w:pPr>
        <w:ind w:left="2580" w:hanging="420"/>
      </w:pPr>
      <w:rPr>
        <w:rFonts w:hint="eastAsia"/>
      </w:rPr>
    </w:lvl>
    <w:lvl w:ilvl="5">
      <w:start w:val="1"/>
      <w:numFmt w:val="lowerRoman"/>
      <w:lvlText w:val="%6."/>
      <w:lvlJc w:val="right"/>
      <w:pPr>
        <w:ind w:left="3000" w:hanging="420"/>
      </w:pPr>
      <w:rPr>
        <w:rFonts w:hint="eastAsia"/>
      </w:rPr>
    </w:lvl>
    <w:lvl w:ilvl="6">
      <w:start w:val="1"/>
      <w:numFmt w:val="decimal"/>
      <w:lvlText w:val="%7."/>
      <w:lvlJc w:val="left"/>
      <w:pPr>
        <w:ind w:left="3420" w:hanging="420"/>
      </w:pPr>
      <w:rPr>
        <w:rFonts w:hint="eastAsia"/>
      </w:rPr>
    </w:lvl>
    <w:lvl w:ilvl="7">
      <w:start w:val="1"/>
      <w:numFmt w:val="lowerLetter"/>
      <w:lvlText w:val="%8)"/>
      <w:lvlJc w:val="left"/>
      <w:pPr>
        <w:ind w:left="3840" w:hanging="420"/>
      </w:pPr>
      <w:rPr>
        <w:rFonts w:hint="eastAsia"/>
      </w:rPr>
    </w:lvl>
    <w:lvl w:ilvl="8">
      <w:start w:val="1"/>
      <w:numFmt w:val="lowerRoman"/>
      <w:lvlText w:val="%9."/>
      <w:lvlJc w:val="right"/>
      <w:pPr>
        <w:ind w:left="4260" w:hanging="420"/>
      </w:pPr>
      <w:rPr>
        <w:rFonts w:hint="eastAsia"/>
      </w:rPr>
    </w:lvl>
  </w:abstractNum>
  <w:abstractNum w:abstractNumId="5" w15:restartNumberingAfterBreak="0">
    <w:nsid w:val="0000001E"/>
    <w:multiLevelType w:val="multilevel"/>
    <w:tmpl w:val="0000001E"/>
    <w:lvl w:ilvl="0">
      <w:start w:val="1"/>
      <w:numFmt w:val="decimal"/>
      <w:suff w:val="nothing"/>
      <w:lvlText w:val="8.%1、"/>
      <w:lvlJc w:val="left"/>
      <w:pPr>
        <w:ind w:left="1129"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6" w15:restartNumberingAfterBreak="0">
    <w:nsid w:val="00000083"/>
    <w:multiLevelType w:val="multilevel"/>
    <w:tmpl w:val="00000083"/>
    <w:lvl w:ilvl="0">
      <w:start w:val="1"/>
      <w:numFmt w:val="decimal"/>
      <w:suff w:val="nothing"/>
      <w:lvlText w:val="（%1）"/>
      <w:lvlJc w:val="left"/>
      <w:rPr>
        <w:rFonts w:ascii="Times New Roman" w:hint="default"/>
      </w:rPr>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7" w15:restartNumberingAfterBreak="0">
    <w:nsid w:val="00000125"/>
    <w:multiLevelType w:val="multilevel"/>
    <w:tmpl w:val="00000125"/>
    <w:lvl w:ilvl="0">
      <w:start w:val="1"/>
      <w:numFmt w:val="decimal"/>
      <w:suff w:val="nothing"/>
      <w:lvlText w:val="（%1）"/>
      <w:lvlJc w:val="left"/>
      <w:rPr>
        <w:rFonts w:ascii="Times New Roman" w:hint="default"/>
        <w:lang w:val="en-US"/>
      </w:rPr>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8" w15:restartNumberingAfterBreak="0">
    <w:nsid w:val="00000186"/>
    <w:multiLevelType w:val="multilevel"/>
    <w:tmpl w:val="00000186"/>
    <w:lvl w:ilvl="0">
      <w:start w:val="1"/>
      <w:numFmt w:val="decimal"/>
      <w:suff w:val="nothing"/>
      <w:lvlText w:val="（%1）"/>
      <w:lvlJc w:val="left"/>
      <w:rPr>
        <w:rFonts w:ascii="Times New Roman" w:hint="default"/>
      </w:rPr>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9" w15:restartNumberingAfterBreak="0">
    <w:nsid w:val="00000192"/>
    <w:multiLevelType w:val="multilevel"/>
    <w:tmpl w:val="00000192"/>
    <w:lvl w:ilvl="0">
      <w:start w:val="1"/>
      <w:numFmt w:val="decimal"/>
      <w:suff w:val="nothing"/>
      <w:lvlText w:val="（%1）"/>
      <w:lvlJc w:val="left"/>
      <w:rPr>
        <w:rFonts w:ascii="Times New Roman" w:hint="default"/>
      </w:rPr>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num w:numId="1" w16cid:durableId="1109812418">
    <w:abstractNumId w:val="3"/>
  </w:num>
  <w:num w:numId="2" w16cid:durableId="588276335">
    <w:abstractNumId w:val="0"/>
  </w:num>
  <w:num w:numId="3" w16cid:durableId="60258397">
    <w:abstractNumId w:val="2"/>
  </w:num>
  <w:num w:numId="4" w16cid:durableId="1396315228">
    <w:abstractNumId w:val="4"/>
  </w:num>
  <w:num w:numId="5" w16cid:durableId="1395271700">
    <w:abstractNumId w:val="1"/>
  </w:num>
  <w:num w:numId="6" w16cid:durableId="1303340841">
    <w:abstractNumId w:val="5"/>
  </w:num>
  <w:num w:numId="7" w16cid:durableId="1582105458">
    <w:abstractNumId w:val="6"/>
  </w:num>
  <w:num w:numId="8" w16cid:durableId="1224024359">
    <w:abstractNumId w:val="7"/>
  </w:num>
  <w:num w:numId="9" w16cid:durableId="313460701">
    <w:abstractNumId w:val="8"/>
  </w:num>
  <w:num w:numId="10" w16cid:durableId="142051678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420"/>
  <w:drawingGridVerticalSpacing w:val="156"/>
  <w:displayHorizontalDrawingGridEvery w:val="0"/>
  <w:displayVerticalDrawingGridEvery w:val="2"/>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172A27"/>
    <w:rsid w:val="002E0B9A"/>
    <w:rsid w:val="003A2DC1"/>
    <w:rsid w:val="003B4EA1"/>
    <w:rsid w:val="00503DAD"/>
    <w:rsid w:val="006B6C2C"/>
    <w:rsid w:val="0077245E"/>
    <w:rsid w:val="00802B80"/>
    <w:rsid w:val="00903AB0"/>
    <w:rsid w:val="009D364B"/>
    <w:rsid w:val="009F0280"/>
    <w:rsid w:val="00A309EA"/>
    <w:rsid w:val="00A34D04"/>
    <w:rsid w:val="00BA1B0F"/>
    <w:rsid w:val="00BA66E7"/>
    <w:rsid w:val="00C11FBF"/>
    <w:rsid w:val="00C8332D"/>
    <w:rsid w:val="00DA123E"/>
    <w:rsid w:val="023808B6"/>
    <w:rsid w:val="039275C6"/>
    <w:rsid w:val="05104ACF"/>
    <w:rsid w:val="06555D05"/>
    <w:rsid w:val="067F0373"/>
    <w:rsid w:val="07AD6067"/>
    <w:rsid w:val="08AB0BEA"/>
    <w:rsid w:val="09AD583E"/>
    <w:rsid w:val="1133056C"/>
    <w:rsid w:val="11667D38"/>
    <w:rsid w:val="128C5C6F"/>
    <w:rsid w:val="149D226F"/>
    <w:rsid w:val="15374441"/>
    <w:rsid w:val="16D76D44"/>
    <w:rsid w:val="175B5A40"/>
    <w:rsid w:val="19D31811"/>
    <w:rsid w:val="1BD76A1F"/>
    <w:rsid w:val="206749D8"/>
    <w:rsid w:val="20680E3E"/>
    <w:rsid w:val="20E058A6"/>
    <w:rsid w:val="2A8966A5"/>
    <w:rsid w:val="2B6902FC"/>
    <w:rsid w:val="2E08203C"/>
    <w:rsid w:val="2F6F2415"/>
    <w:rsid w:val="300E465C"/>
    <w:rsid w:val="340766EC"/>
    <w:rsid w:val="34EB6267"/>
    <w:rsid w:val="36067E24"/>
    <w:rsid w:val="3E162ACA"/>
    <w:rsid w:val="3E352CB5"/>
    <w:rsid w:val="3F3161E4"/>
    <w:rsid w:val="41CA0C04"/>
    <w:rsid w:val="47CE14FD"/>
    <w:rsid w:val="499F6362"/>
    <w:rsid w:val="4AA44CBD"/>
    <w:rsid w:val="4C46018C"/>
    <w:rsid w:val="4C5F649F"/>
    <w:rsid w:val="533A6F18"/>
    <w:rsid w:val="59961DC3"/>
    <w:rsid w:val="5F4E2B5A"/>
    <w:rsid w:val="604155CB"/>
    <w:rsid w:val="609047AA"/>
    <w:rsid w:val="610C3E98"/>
    <w:rsid w:val="64B0370B"/>
    <w:rsid w:val="65102C5F"/>
    <w:rsid w:val="66246DB3"/>
    <w:rsid w:val="66716133"/>
    <w:rsid w:val="672E3915"/>
    <w:rsid w:val="69E07EE8"/>
    <w:rsid w:val="6AA35058"/>
    <w:rsid w:val="6BC85756"/>
    <w:rsid w:val="73091568"/>
    <w:rsid w:val="75836D3E"/>
    <w:rsid w:val="78234DC1"/>
    <w:rsid w:val="795169BC"/>
    <w:rsid w:val="7CB44FB7"/>
    <w:rsid w:val="7CEC625E"/>
    <w:rsid w:val="7D6665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155"/>
    <o:shapelayout v:ext="edit">
      <o:idmap v:ext="edit" data="2"/>
      <o:rules v:ext="edit">
        <o:r id="V:Rule0" type="connector" idref="#自选图形 49"/>
      </o:rules>
    </o:shapelayout>
  </w:shapeDefaults>
  <w:decimalSymbol w:val="."/>
  <w:listSeparator w:val=","/>
  <w14:docId w14:val="044C2A4F"/>
  <w15:chartTrackingRefBased/>
  <w15:docId w15:val="{1CF1AFDE-0CBF-4E85-92EE-12FD26A0B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semiHidden="1" w:unhideWhenUsed="1"/>
    <w:lsdException w:name="annotation text" w:unhideWhenUsed="1"/>
    <w:lsdException w:name="header" w:uiPriority="0"/>
    <w:lsdException w:name="footer"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uiPriority="0"/>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uiPriority="0"/>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lsdException w:name="Body Text" w:uiPriority="1" w:qFormat="1"/>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uiPriority="0" w:qFormat="1"/>
    <w:lsdException w:name="Body Text First Indent 2" w:semiHidden="1" w:unhideWhenUsed="1"/>
    <w:lsdException w:name="Note Heading" w:semiHidden="1" w:unhideWhenUsed="1"/>
    <w:lsdException w:name="Body Text 2" w:uiPriority="0"/>
    <w:lsdException w:name="Body Text 3" w:semiHidden="1" w:unhideWhenUsed="1"/>
    <w:lsdException w:name="Body Text Indent 2" w:uiPriority="0"/>
    <w:lsdException w:name="Body Text Indent 3" w:semiHidden="1" w:unhideWhenUsed="1"/>
    <w:lsdException w:name="Block Text" w:uiPriority="0"/>
    <w:lsdException w:name="Hyperlink" w:uiPriority="0"/>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lsdException w:name="Table Grid" w:uiPriority="59"/>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next w:val="a0"/>
    <w:qFormat/>
    <w:pPr>
      <w:spacing w:line="360" w:lineRule="auto"/>
    </w:pPr>
    <w:rPr>
      <w:sz w:val="21"/>
    </w:rPr>
  </w:style>
  <w:style w:type="paragraph" w:styleId="1">
    <w:name w:val="heading 1"/>
    <w:basedOn w:val="a"/>
    <w:next w:val="a"/>
    <w:qFormat/>
    <w:pPr>
      <w:adjustRightInd w:val="0"/>
      <w:spacing w:before="340" w:after="330"/>
      <w:ind w:left="425" w:hanging="425"/>
      <w:textAlignment w:val="baseline"/>
      <w:outlineLvl w:val="0"/>
    </w:pPr>
    <w:rPr>
      <w:rFonts w:ascii="黑体" w:eastAsia="黑体" w:hAnsi="Tms Romn 15cpi"/>
      <w:b/>
      <w:kern w:val="44"/>
      <w:sz w:val="32"/>
    </w:rPr>
  </w:style>
  <w:style w:type="paragraph" w:styleId="2">
    <w:name w:val="heading 2"/>
    <w:basedOn w:val="a"/>
    <w:next w:val="a"/>
    <w:qFormat/>
    <w:pPr>
      <w:adjustRightInd w:val="0"/>
      <w:spacing w:before="240" w:after="240"/>
      <w:ind w:left="1680" w:hanging="1660"/>
      <w:textAlignment w:val="baseline"/>
      <w:outlineLvl w:val="1"/>
    </w:pPr>
    <w:rPr>
      <w:rFonts w:ascii="黑体" w:eastAsia="黑体" w:hAnsi="Arial"/>
      <w:b/>
      <w:sz w:val="28"/>
    </w:rPr>
  </w:style>
  <w:style w:type="paragraph" w:styleId="3">
    <w:name w:val="heading 3"/>
    <w:basedOn w:val="a"/>
    <w:next w:val="a"/>
    <w:qFormat/>
    <w:pPr>
      <w:adjustRightInd w:val="0"/>
      <w:ind w:left="1680" w:hanging="1660"/>
      <w:textAlignment w:val="baseline"/>
      <w:outlineLvl w:val="2"/>
    </w:pPr>
    <w:rPr>
      <w:rFonts w:ascii="仿宋_GB2312" w:eastAsia="仿宋_GB2312" w:hAnsi="Tms Romn 15cpi"/>
      <w:b/>
      <w:sz w:val="24"/>
    </w:rPr>
  </w:style>
  <w:style w:type="paragraph" w:styleId="4">
    <w:name w:val="heading 4"/>
    <w:basedOn w:val="a"/>
    <w:next w:val="a"/>
    <w:qFormat/>
    <w:pPr>
      <w:adjustRightInd w:val="0"/>
      <w:ind w:left="1560" w:hanging="1560"/>
      <w:textAlignment w:val="baseline"/>
      <w:outlineLvl w:val="3"/>
    </w:pPr>
    <w:rPr>
      <w:rFonts w:ascii="仿宋_GB2312" w:eastAsia="仿宋_GB2312" w:hAnsi="Arial"/>
      <w:sz w:val="24"/>
    </w:rPr>
  </w:style>
  <w:style w:type="paragraph" w:styleId="5">
    <w:name w:val="heading 5"/>
    <w:basedOn w:val="a"/>
    <w:next w:val="a"/>
    <w:qFormat/>
    <w:pPr>
      <w:keepNext/>
      <w:keepLines/>
      <w:adjustRightInd w:val="0"/>
      <w:spacing w:before="280" w:after="290" w:line="376" w:lineRule="atLeast"/>
      <w:ind w:left="2125" w:hanging="425"/>
      <w:textAlignment w:val="baseline"/>
      <w:outlineLvl w:val="4"/>
    </w:pPr>
    <w:rPr>
      <w:rFonts w:ascii="仿宋_GB2312" w:eastAsia="仿宋_GB2312" w:hAnsi="Tms Romn 15cpi"/>
      <w:sz w:val="24"/>
    </w:rPr>
  </w:style>
  <w:style w:type="paragraph" w:styleId="6">
    <w:name w:val="heading 6"/>
    <w:basedOn w:val="a"/>
    <w:next w:val="a"/>
    <w:qFormat/>
    <w:pPr>
      <w:keepNext/>
      <w:keepLines/>
      <w:adjustRightInd w:val="0"/>
      <w:spacing w:before="240" w:after="64" w:line="320" w:lineRule="atLeast"/>
      <w:ind w:left="2550" w:hanging="425"/>
      <w:textAlignment w:val="baseline"/>
      <w:outlineLvl w:val="5"/>
    </w:pPr>
    <w:rPr>
      <w:rFonts w:ascii="Arial" w:eastAsia="黑体" w:hAnsi="Arial"/>
      <w:b/>
      <w:sz w:val="24"/>
    </w:rPr>
  </w:style>
  <w:style w:type="paragraph" w:styleId="7">
    <w:name w:val="heading 7"/>
    <w:basedOn w:val="a"/>
    <w:next w:val="a"/>
    <w:qFormat/>
    <w:pPr>
      <w:keepNext/>
      <w:keepLines/>
      <w:adjustRightInd w:val="0"/>
      <w:spacing w:before="240" w:after="64" w:line="320" w:lineRule="atLeast"/>
      <w:ind w:left="2975" w:hanging="425"/>
      <w:textAlignment w:val="baseline"/>
      <w:outlineLvl w:val="6"/>
    </w:pPr>
    <w:rPr>
      <w:rFonts w:ascii="仿宋_GB2312" w:eastAsia="仿宋_GB2312" w:hAnsi="Tms Romn 15cpi"/>
      <w:b/>
      <w:sz w:val="24"/>
    </w:rPr>
  </w:style>
  <w:style w:type="paragraph" w:styleId="8">
    <w:name w:val="heading 8"/>
    <w:basedOn w:val="a"/>
    <w:next w:val="a"/>
    <w:qFormat/>
    <w:pPr>
      <w:keepNext/>
      <w:keepLines/>
      <w:adjustRightInd w:val="0"/>
      <w:spacing w:before="240" w:after="64" w:line="320" w:lineRule="atLeast"/>
      <w:ind w:left="3400" w:hanging="425"/>
      <w:textAlignment w:val="baseline"/>
      <w:outlineLvl w:val="7"/>
    </w:pPr>
    <w:rPr>
      <w:rFonts w:ascii="Arial" w:eastAsia="黑体" w:hAnsi="Arial"/>
      <w:sz w:val="24"/>
    </w:rPr>
  </w:style>
  <w:style w:type="paragraph" w:styleId="9">
    <w:name w:val="heading 9"/>
    <w:basedOn w:val="a"/>
    <w:next w:val="a"/>
    <w:qFormat/>
    <w:pPr>
      <w:keepNext/>
      <w:keepLines/>
      <w:adjustRightInd w:val="0"/>
      <w:spacing w:before="240" w:after="64" w:line="320" w:lineRule="atLeast"/>
      <w:ind w:left="3825" w:hanging="425"/>
      <w:textAlignment w:val="baseline"/>
      <w:outlineLvl w:val="8"/>
    </w:pPr>
    <w:rPr>
      <w:rFonts w:ascii="Arial" w:eastAsia="黑体" w:hAnsi="Arial"/>
    </w:rPr>
  </w:style>
  <w:style w:type="character" w:default="1" w:styleId="a1">
    <w:name w:val="Default Paragraph Font"/>
  </w:style>
  <w:style w:type="table" w:default="1" w:styleId="a2">
    <w:name w:val="Normal Table"/>
    <w:uiPriority w:val="99"/>
    <w:unhideWhenUsed/>
    <w:tblPr>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4">
    <w:name w:val="页眉 字符"/>
    <w:link w:val="a5"/>
    <w:rPr>
      <w:sz w:val="18"/>
    </w:rPr>
  </w:style>
  <w:style w:type="character" w:styleId="a6">
    <w:name w:val="Hyperlink"/>
    <w:rPr>
      <w:color w:val="0000FF"/>
      <w:u w:val="single"/>
    </w:rPr>
  </w:style>
  <w:style w:type="character" w:styleId="a7">
    <w:name w:val="page number"/>
  </w:style>
  <w:style w:type="character" w:styleId="a8">
    <w:name w:val="Strong"/>
    <w:qFormat/>
    <w:rPr>
      <w:b/>
    </w:rPr>
  </w:style>
  <w:style w:type="character" w:styleId="a9">
    <w:name w:val="annotation reference"/>
    <w:basedOn w:val="a1"/>
    <w:uiPriority w:val="99"/>
    <w:unhideWhenUsed/>
    <w:rPr>
      <w:sz w:val="21"/>
      <w:szCs w:val="21"/>
    </w:rPr>
  </w:style>
  <w:style w:type="character" w:customStyle="1" w:styleId="aa">
    <w:name w:val="华新编号"/>
    <w:rPr>
      <w:rFonts w:ascii="仿宋_GB2312" w:eastAsia="仿宋_GB2312" w:hAnsi="Tms Romn 15cpi"/>
      <w:color w:val="auto"/>
      <w:kern w:val="0"/>
      <w:sz w:val="28"/>
      <w:lang w:val="en-US" w:eastAsia="zh-CN"/>
    </w:rPr>
  </w:style>
  <w:style w:type="character" w:customStyle="1" w:styleId="CharChar">
    <w:name w:val="段落 Char Char"/>
    <w:link w:val="ab"/>
    <w:rPr>
      <w:rFonts w:ascii="仿宋_GB2312" w:eastAsia="仿宋_GB2312"/>
      <w:kern w:val="2"/>
      <w:sz w:val="28"/>
      <w:lang w:val="en-US" w:eastAsia="zh-CN"/>
    </w:rPr>
  </w:style>
  <w:style w:type="paragraph" w:styleId="a0">
    <w:name w:val="Body Text First Indent"/>
    <w:basedOn w:val="ac"/>
    <w:qFormat/>
    <w:pPr>
      <w:tabs>
        <w:tab w:val="left" w:pos="720"/>
      </w:tabs>
      <w:ind w:firstLine="420"/>
    </w:pPr>
    <w:rPr>
      <w:rFonts w:ascii="宋体" w:hAnsi="Tms Romn 15cpi"/>
      <w:sz w:val="28"/>
    </w:rPr>
  </w:style>
  <w:style w:type="paragraph" w:styleId="20">
    <w:name w:val="Body Text 2"/>
    <w:basedOn w:val="a"/>
    <w:pPr>
      <w:spacing w:line="240" w:lineRule="exact"/>
      <w:jc w:val="center"/>
    </w:pPr>
    <w:rPr>
      <w:rFonts w:ascii="宋体" w:hAnsi="宋体"/>
      <w:kern w:val="2"/>
    </w:rPr>
  </w:style>
  <w:style w:type="paragraph" w:styleId="ac">
    <w:name w:val="Body Text"/>
    <w:basedOn w:val="a"/>
    <w:uiPriority w:val="1"/>
    <w:qFormat/>
    <w:rPr>
      <w:rFonts w:ascii="仿宋" w:eastAsia="仿宋" w:hAnsi="仿宋" w:cs="仿宋"/>
      <w:sz w:val="16"/>
      <w:szCs w:val="16"/>
      <w:lang w:val="zh-CN" w:bidi="zh-CN"/>
    </w:rPr>
  </w:style>
  <w:style w:type="paragraph" w:styleId="ad">
    <w:name w:val="annotation text"/>
    <w:basedOn w:val="a"/>
    <w:uiPriority w:val="99"/>
    <w:unhideWhenUsed/>
    <w:rPr>
      <w:kern w:val="2"/>
    </w:rPr>
  </w:style>
  <w:style w:type="paragraph" w:styleId="ae">
    <w:name w:val="Block Text"/>
    <w:basedOn w:val="a"/>
    <w:pPr>
      <w:spacing w:before="60" w:after="60"/>
      <w:ind w:right="113"/>
      <w:outlineLvl w:val="0"/>
    </w:pPr>
    <w:rPr>
      <w:rFonts w:ascii="仿宋_GB2312" w:eastAsia="仿宋_GB2312"/>
      <w:color w:val="000000"/>
      <w:sz w:val="24"/>
    </w:rPr>
  </w:style>
  <w:style w:type="paragraph" w:styleId="TOC7">
    <w:name w:val="toc 7"/>
    <w:basedOn w:val="a"/>
    <w:next w:val="a"/>
    <w:pPr>
      <w:ind w:leftChars="1200" w:left="2520"/>
    </w:pPr>
  </w:style>
  <w:style w:type="paragraph" w:customStyle="1" w:styleId="bn">
    <w:name w:val="bn"/>
    <w:basedOn w:val="a"/>
    <w:pPr>
      <w:topLinePunct/>
      <w:snapToGrid w:val="0"/>
      <w:ind w:leftChars="20" w:left="20" w:rightChars="20"/>
      <w:jc w:val="center"/>
    </w:pPr>
    <w:rPr>
      <w:color w:val="000000"/>
      <w:kern w:val="18"/>
      <w:sz w:val="18"/>
    </w:rPr>
  </w:style>
  <w:style w:type="paragraph" w:customStyle="1" w:styleId="11h11stlevelSectionHeadl1">
    <w:name w:val="样式 标题 1章标题 1h11st levelSection Headl1 + (符号) 华文仿宋 三号 两端对齐..."/>
    <w:basedOn w:val="1"/>
    <w:pPr>
      <w:keepNext/>
      <w:keepLines/>
      <w:shd w:val="clear" w:color="auto" w:fill="CCFFCC"/>
      <w:tabs>
        <w:tab w:val="left" w:pos="720"/>
        <w:tab w:val="left" w:pos="1720"/>
      </w:tabs>
      <w:snapToGrid w:val="0"/>
      <w:spacing w:before="100" w:beforeAutospacing="1" w:after="100" w:afterAutospacing="1" w:line="240" w:lineRule="auto"/>
      <w:ind w:left="0" w:firstLine="0"/>
      <w:jc w:val="both"/>
    </w:pPr>
    <w:rPr>
      <w:rFonts w:hAnsi="华文仿宋"/>
      <w:color w:val="000000"/>
    </w:rPr>
  </w:style>
  <w:style w:type="paragraph" w:customStyle="1" w:styleId="CharCharCharCharCharCharCharChar">
    <w:name w:val=" Char Char Char Char Char Char Char Char"/>
    <w:basedOn w:val="a"/>
    <w:pPr>
      <w:keepNext/>
      <w:tabs>
        <w:tab w:val="left" w:pos="425"/>
      </w:tabs>
      <w:autoSpaceDE w:val="0"/>
      <w:autoSpaceDN w:val="0"/>
      <w:spacing w:before="80" w:after="80"/>
      <w:ind w:hanging="425"/>
      <w:jc w:val="both"/>
    </w:pPr>
    <w:rPr>
      <w:rFonts w:ascii="Arial" w:hAnsi="Arial"/>
      <w:kern w:val="2"/>
      <w:sz w:val="20"/>
    </w:rPr>
  </w:style>
  <w:style w:type="paragraph" w:styleId="af">
    <w:name w:val="List Number"/>
    <w:basedOn w:val="a"/>
    <w:pPr>
      <w:tabs>
        <w:tab w:val="left" w:pos="2400"/>
      </w:tabs>
      <w:adjustRightInd w:val="0"/>
      <w:ind w:left="1700" w:hanging="40"/>
      <w:textAlignment w:val="baseline"/>
    </w:pPr>
    <w:rPr>
      <w:rFonts w:ascii="仿宋_GB2312" w:eastAsia="仿宋_GB2312" w:hAnsi="Tms Romn 15cpi"/>
      <w:sz w:val="24"/>
    </w:rPr>
  </w:style>
  <w:style w:type="paragraph" w:customStyle="1" w:styleId="af0">
    <w:name w:val="样式 左"/>
    <w:pPr>
      <w:spacing w:line="440" w:lineRule="exact"/>
      <w:ind w:firstLineChars="128" w:firstLine="358"/>
    </w:pPr>
    <w:rPr>
      <w:rFonts w:ascii="仿宋_GB2312" w:eastAsia="仿宋_GB2312" w:hAnsi="宋体"/>
      <w:sz w:val="28"/>
    </w:rPr>
  </w:style>
  <w:style w:type="paragraph" w:customStyle="1" w:styleId="10">
    <w:name w:val="1"/>
    <w:basedOn w:val="a"/>
    <w:pPr>
      <w:keepNext/>
      <w:tabs>
        <w:tab w:val="left" w:pos="425"/>
      </w:tabs>
      <w:autoSpaceDE w:val="0"/>
      <w:autoSpaceDN w:val="0"/>
      <w:spacing w:before="80" w:after="80" w:line="240" w:lineRule="auto"/>
      <w:ind w:hanging="425"/>
    </w:pPr>
  </w:style>
  <w:style w:type="paragraph" w:customStyle="1" w:styleId="ACharCharChar">
    <w:name w:val="段落A Char Char Char"/>
    <w:basedOn w:val="a"/>
    <w:pPr>
      <w:tabs>
        <w:tab w:val="left" w:pos="720"/>
      </w:tabs>
      <w:adjustRightInd w:val="0"/>
      <w:snapToGrid w:val="0"/>
      <w:spacing w:line="440" w:lineRule="exact"/>
      <w:ind w:left="51" w:firstLine="669"/>
      <w:textAlignment w:val="baseline"/>
    </w:pPr>
    <w:rPr>
      <w:rFonts w:ascii="仿宋_GB2312" w:eastAsia="仿宋_GB2312"/>
      <w:color w:val="000000"/>
      <w:sz w:val="28"/>
    </w:rPr>
  </w:style>
  <w:style w:type="paragraph" w:customStyle="1" w:styleId="11">
    <w:name w:val="样式1"/>
    <w:basedOn w:val="TOC1"/>
    <w:pPr>
      <w:tabs>
        <w:tab w:val="left" w:pos="640"/>
        <w:tab w:val="right" w:leader="dot" w:pos="9061"/>
      </w:tabs>
      <w:adjustRightInd w:val="0"/>
      <w:snapToGrid w:val="0"/>
      <w:spacing w:before="120" w:after="120"/>
      <w:ind w:left="-2" w:firstLine="2"/>
      <w:jc w:val="center"/>
      <w:textAlignment w:val="baseline"/>
    </w:pPr>
    <w:rPr>
      <w:rFonts w:eastAsia="仿宋_GB2312"/>
      <w:color w:val="0000FF"/>
      <w:sz w:val="24"/>
      <w:lang w:val="en-US" w:eastAsia="zh-CN"/>
    </w:rPr>
  </w:style>
  <w:style w:type="paragraph" w:styleId="af1">
    <w:name w:val="Normal Indent"/>
    <w:basedOn w:val="a"/>
    <w:pPr>
      <w:tabs>
        <w:tab w:val="left" w:pos="720"/>
      </w:tabs>
      <w:adjustRightInd w:val="0"/>
      <w:snapToGrid w:val="0"/>
      <w:spacing w:line="312" w:lineRule="atLeast"/>
      <w:ind w:left="-2" w:firstLineChars="200" w:firstLine="420"/>
      <w:textAlignment w:val="baseline"/>
    </w:pPr>
    <w:rPr>
      <w:rFonts w:ascii="仿宋_GB2312" w:eastAsia="仿宋_GB2312"/>
      <w:color w:val="000000"/>
      <w:sz w:val="28"/>
    </w:rPr>
  </w:style>
  <w:style w:type="paragraph" w:styleId="af2">
    <w:name w:val="Body Text Indent"/>
    <w:basedOn w:val="a"/>
    <w:pPr>
      <w:spacing w:before="60" w:after="60"/>
      <w:ind w:right="113"/>
      <w:outlineLvl w:val="0"/>
    </w:pPr>
    <w:rPr>
      <w:rFonts w:ascii="仿宋_GB2312" w:eastAsia="仿宋_GB2312"/>
      <w:color w:val="000000"/>
      <w:sz w:val="24"/>
    </w:rPr>
  </w:style>
  <w:style w:type="paragraph" w:styleId="TOC1">
    <w:name w:val="toc 1"/>
    <w:basedOn w:val="a"/>
    <w:next w:val="a"/>
  </w:style>
  <w:style w:type="paragraph" w:styleId="30">
    <w:name w:val="List Number 3"/>
    <w:basedOn w:val="a"/>
    <w:pPr>
      <w:spacing w:before="60" w:after="60"/>
      <w:ind w:right="113" w:firstLineChars="200" w:firstLine="480"/>
    </w:pPr>
    <w:rPr>
      <w:rFonts w:ascii="宋体"/>
      <w:sz w:val="24"/>
    </w:rPr>
  </w:style>
  <w:style w:type="paragraph" w:styleId="TOC5">
    <w:name w:val="toc 5"/>
    <w:basedOn w:val="a"/>
    <w:next w:val="a"/>
    <w:pPr>
      <w:ind w:leftChars="800" w:left="1680"/>
    </w:pPr>
  </w:style>
  <w:style w:type="paragraph" w:styleId="TOC3">
    <w:name w:val="toc 3"/>
    <w:basedOn w:val="a"/>
    <w:next w:val="a"/>
    <w:pPr>
      <w:ind w:leftChars="400" w:left="840"/>
    </w:pPr>
  </w:style>
  <w:style w:type="paragraph" w:customStyle="1" w:styleId="ab">
    <w:name w:val="段落"/>
    <w:basedOn w:val="a"/>
    <w:link w:val="CharChar"/>
    <w:pPr>
      <w:ind w:firstLine="624"/>
    </w:pPr>
    <w:rPr>
      <w:rFonts w:ascii="仿宋_GB2312" w:eastAsia="仿宋_GB2312"/>
      <w:kern w:val="2"/>
      <w:sz w:val="28"/>
    </w:rPr>
  </w:style>
  <w:style w:type="paragraph" w:customStyle="1" w:styleId="Char1">
    <w:name w:val="Char1"/>
    <w:basedOn w:val="a"/>
    <w:pPr>
      <w:keepNext/>
      <w:tabs>
        <w:tab w:val="left" w:pos="425"/>
      </w:tabs>
      <w:autoSpaceDE w:val="0"/>
      <w:autoSpaceDN w:val="0"/>
      <w:adjustRightInd w:val="0"/>
      <w:spacing w:before="80" w:after="80"/>
      <w:ind w:hanging="425"/>
    </w:pPr>
  </w:style>
  <w:style w:type="paragraph" w:styleId="TOC8">
    <w:name w:val="toc 8"/>
    <w:basedOn w:val="a"/>
    <w:next w:val="a"/>
    <w:pPr>
      <w:ind w:leftChars="1400" w:left="2940"/>
    </w:pPr>
  </w:style>
  <w:style w:type="paragraph" w:customStyle="1" w:styleId="21">
    <w:name w:val="样式2"/>
    <w:basedOn w:val="a"/>
    <w:rPr>
      <w:rFonts w:ascii="仿宋_GB2312" w:eastAsia="仿宋_GB2312" w:hAnsi="Calibri"/>
      <w:sz w:val="28"/>
    </w:rPr>
  </w:style>
  <w:style w:type="paragraph" w:styleId="af3">
    <w:name w:val="Date"/>
    <w:basedOn w:val="a"/>
    <w:next w:val="a"/>
    <w:pPr>
      <w:ind w:leftChars="2500" w:left="100"/>
    </w:pPr>
    <w:rPr>
      <w:b/>
      <w:sz w:val="36"/>
    </w:rPr>
  </w:style>
  <w:style w:type="paragraph" w:customStyle="1" w:styleId="CharCharCharCharCharCharCharCharCharChar">
    <w:name w:val=" Char Char Char Char Char Char Char Char Char Char"/>
    <w:basedOn w:val="a"/>
    <w:pPr>
      <w:keepNext/>
      <w:tabs>
        <w:tab w:val="left" w:pos="425"/>
      </w:tabs>
      <w:autoSpaceDE w:val="0"/>
      <w:autoSpaceDN w:val="0"/>
      <w:spacing w:before="80" w:after="80"/>
      <w:ind w:hanging="425"/>
      <w:jc w:val="both"/>
    </w:pPr>
    <w:rPr>
      <w:rFonts w:eastAsia="仿宋_GB2312"/>
      <w:kern w:val="2"/>
      <w:sz w:val="30"/>
    </w:rPr>
  </w:style>
  <w:style w:type="paragraph" w:customStyle="1" w:styleId="CharCharCharCharCharCharCharChar0">
    <w:name w:val="Char Char Char Char Char Char Char Char"/>
    <w:basedOn w:val="a"/>
    <w:pPr>
      <w:keepNext/>
      <w:tabs>
        <w:tab w:val="left" w:pos="425"/>
      </w:tabs>
      <w:autoSpaceDE w:val="0"/>
      <w:autoSpaceDN w:val="0"/>
      <w:adjustRightInd w:val="0"/>
      <w:spacing w:before="80" w:after="80"/>
      <w:ind w:hanging="425"/>
    </w:pPr>
    <w:rPr>
      <w:rFonts w:ascii="Arial" w:hAnsi="Arial"/>
      <w:sz w:val="20"/>
    </w:rPr>
  </w:style>
  <w:style w:type="paragraph" w:customStyle="1" w:styleId="Char2CharCharChar">
    <w:name w:val="Char2 Char Char Char"/>
    <w:basedOn w:val="a"/>
    <w:pPr>
      <w:keepNext/>
      <w:tabs>
        <w:tab w:val="left" w:pos="425"/>
      </w:tabs>
      <w:autoSpaceDE w:val="0"/>
      <w:autoSpaceDN w:val="0"/>
      <w:adjustRightInd w:val="0"/>
      <w:spacing w:before="80" w:after="80"/>
      <w:ind w:hanging="425"/>
    </w:pPr>
    <w:rPr>
      <w:rFonts w:ascii="Arial" w:hAnsi="Arial"/>
      <w:sz w:val="20"/>
    </w:rPr>
  </w:style>
  <w:style w:type="paragraph" w:styleId="22">
    <w:name w:val="Body Text Indent 2"/>
    <w:basedOn w:val="a"/>
    <w:pPr>
      <w:ind w:firstLineChars="200" w:firstLine="487"/>
    </w:pPr>
    <w:rPr>
      <w:rFonts w:ascii="Arial" w:hAnsi="Arial"/>
      <w:sz w:val="24"/>
    </w:rPr>
  </w:style>
  <w:style w:type="paragraph" w:styleId="af4">
    <w:name w:val="Balloon Text"/>
    <w:basedOn w:val="a"/>
    <w:rPr>
      <w:sz w:val="18"/>
    </w:rPr>
  </w:style>
  <w:style w:type="paragraph" w:styleId="af5">
    <w:name w:val="footer"/>
    <w:basedOn w:val="a"/>
    <w:pPr>
      <w:tabs>
        <w:tab w:val="center" w:pos="4153"/>
        <w:tab w:val="right" w:pos="8306"/>
      </w:tabs>
      <w:snapToGrid w:val="0"/>
    </w:pPr>
    <w:rPr>
      <w:sz w:val="18"/>
    </w:rPr>
  </w:style>
  <w:style w:type="paragraph" w:styleId="a5">
    <w:name w:val="header"/>
    <w:basedOn w:val="a"/>
    <w:link w:val="a4"/>
    <w:pPr>
      <w:tabs>
        <w:tab w:val="center" w:pos="4153"/>
        <w:tab w:val="right" w:pos="8306"/>
      </w:tabs>
      <w:snapToGrid w:val="0"/>
      <w:jc w:val="center"/>
    </w:pPr>
    <w:rPr>
      <w:sz w:val="18"/>
    </w:rPr>
  </w:style>
  <w:style w:type="paragraph" w:styleId="TOC4">
    <w:name w:val="toc 4"/>
    <w:basedOn w:val="a"/>
    <w:next w:val="a"/>
    <w:pPr>
      <w:ind w:leftChars="600" w:left="1260"/>
    </w:pPr>
  </w:style>
  <w:style w:type="paragraph" w:styleId="TOC6">
    <w:name w:val="toc 6"/>
    <w:basedOn w:val="a"/>
    <w:next w:val="a"/>
    <w:pPr>
      <w:ind w:leftChars="1000" w:left="2100"/>
    </w:pPr>
  </w:style>
  <w:style w:type="paragraph" w:styleId="TOC2">
    <w:name w:val="toc 2"/>
    <w:basedOn w:val="a"/>
    <w:next w:val="a"/>
    <w:pPr>
      <w:ind w:leftChars="200" w:left="420"/>
    </w:pPr>
  </w:style>
  <w:style w:type="paragraph" w:styleId="TOC9">
    <w:name w:val="toc 9"/>
    <w:basedOn w:val="a"/>
    <w:next w:val="a"/>
    <w:pPr>
      <w:ind w:leftChars="1600" w:left="3360"/>
    </w:pPr>
  </w:style>
  <w:style w:type="paragraph" w:styleId="af6">
    <w:name w:val="Normal (Web)"/>
    <w:basedOn w:val="a"/>
    <w:qFormat/>
    <w:pPr>
      <w:spacing w:before="100" w:beforeAutospacing="1" w:after="100" w:afterAutospacing="1"/>
    </w:pPr>
    <w:rPr>
      <w:sz w:val="24"/>
    </w:rPr>
  </w:style>
  <w:style w:type="paragraph" w:customStyle="1" w:styleId="af7">
    <w:name w:val="编号列项（三级）"/>
    <w:pPr>
      <w:tabs>
        <w:tab w:val="left" w:pos="0"/>
      </w:tabs>
      <w:spacing w:line="360" w:lineRule="auto"/>
      <w:ind w:left="1678" w:hanging="419"/>
    </w:pPr>
    <w:rPr>
      <w:rFonts w:ascii="宋体"/>
      <w:sz w:val="21"/>
    </w:rPr>
  </w:style>
  <w:style w:type="paragraph" w:customStyle="1" w:styleId="CharCharCharChar">
    <w:name w:val=" Char Char Char Char"/>
    <w:basedOn w:val="a"/>
    <w:rPr>
      <w:rFonts w:ascii="Tahoma" w:hAnsi="Tahoma"/>
      <w:sz w:val="24"/>
    </w:rPr>
  </w:style>
  <w:style w:type="paragraph" w:customStyle="1" w:styleId="ParaCharCharCharChar">
    <w:name w:val="默认段落字体 Para Char Char Char Char"/>
    <w:basedOn w:val="a"/>
  </w:style>
  <w:style w:type="paragraph" w:customStyle="1" w:styleId="Default">
    <w:name w:val="Default"/>
    <w:pPr>
      <w:widowControl w:val="0"/>
      <w:autoSpaceDE w:val="0"/>
      <w:autoSpaceDN w:val="0"/>
      <w:adjustRightInd w:val="0"/>
      <w:spacing w:line="360" w:lineRule="auto"/>
    </w:pPr>
    <w:rPr>
      <w:rFonts w:ascii="宋体"/>
      <w:color w:val="000000"/>
      <w:sz w:val="24"/>
    </w:rPr>
  </w:style>
  <w:style w:type="paragraph" w:customStyle="1" w:styleId="af8">
    <w:name w:val="字母编号列项（一级）"/>
    <w:pPr>
      <w:numPr>
        <w:numId w:val="1"/>
      </w:numPr>
      <w:tabs>
        <w:tab w:val="left" w:pos="839"/>
      </w:tabs>
      <w:spacing w:line="360" w:lineRule="auto"/>
      <w:jc w:val="both"/>
    </w:pPr>
    <w:rPr>
      <w:rFonts w:ascii="宋体"/>
      <w:sz w:val="21"/>
    </w:rPr>
  </w:style>
  <w:style w:type="paragraph" w:customStyle="1" w:styleId="Char">
    <w:name w:val="Char"/>
    <w:basedOn w:val="a"/>
    <w:pPr>
      <w:keepNext/>
      <w:tabs>
        <w:tab w:val="left" w:pos="425"/>
      </w:tabs>
      <w:autoSpaceDE w:val="0"/>
      <w:autoSpaceDN w:val="0"/>
      <w:adjustRightInd w:val="0"/>
      <w:spacing w:before="80" w:after="80"/>
      <w:ind w:hanging="425"/>
    </w:pPr>
  </w:style>
  <w:style w:type="paragraph" w:customStyle="1" w:styleId="af9">
    <w:name w:val="数字编号列项（二级）"/>
    <w:pPr>
      <w:tabs>
        <w:tab w:val="left" w:pos="1259"/>
      </w:tabs>
      <w:spacing w:line="360" w:lineRule="auto"/>
      <w:ind w:left="1259" w:hanging="420"/>
      <w:jc w:val="both"/>
    </w:pPr>
    <w:rPr>
      <w:rFonts w:ascii="宋体"/>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x-cp20936"/>
  <w:optimizeForBrowser/>
  <w:allowPNG/>
  <w:pixelsPerInch w:val="144"/>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footer" Target="footer2.xm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eader" Target="header4.xml"/><Relationship Id="rId7" Type="http://schemas.openxmlformats.org/officeDocument/2006/relationships/header" Target="header1.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header" Target="header5.xml"/><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2.emf"/><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jpeg"/><Relationship Id="rId10" Type="http://schemas.openxmlformats.org/officeDocument/2006/relationships/image" Target="media/image2.png"/><Relationship Id="rId19"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1.emf"/><Relationship Id="rId14" Type="http://schemas.openxmlformats.org/officeDocument/2006/relationships/image" Target="media/image6.jpeg"/><Relationship Id="rId22" Type="http://schemas.openxmlformats.org/officeDocument/2006/relationships/image" Target="media/image10.emf"/><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Norma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30</Pages>
  <Words>2636</Words>
  <Characters>15030</Characters>
  <Application>Microsoft Office Word</Application>
  <DocSecurity>0</DocSecurity>
  <PresentationFormat/>
  <Lines>125</Lines>
  <Paragraphs>35</Paragraphs>
  <Slides>0</Slides>
  <Notes>0</Notes>
  <HiddenSlides>0</HiddenSlides>
  <MMClips>0</MMClips>
  <ScaleCrop>false</ScaleCrop>
  <Manager/>
  <Company>江苏省送变电公司</Company>
  <LinksUpToDate>false</LinksUpToDate>
  <CharactersWithSpaces>17631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主变安装施工方案</dc:title>
  <dc:subject/>
  <dc:creator>zhh</dc:creator>
  <cp:keywords/>
  <dc:description/>
  <cp:lastModifiedBy>Kyon Smith</cp:lastModifiedBy>
  <cp:revision>2</cp:revision>
  <cp:lastPrinted>2020-04-04T07:35:00Z</cp:lastPrinted>
  <dcterms:created xsi:type="dcterms:W3CDTF">2023-12-02T11:15:00Z</dcterms:created>
  <dcterms:modified xsi:type="dcterms:W3CDTF">2023-12-02T11:15:00Z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